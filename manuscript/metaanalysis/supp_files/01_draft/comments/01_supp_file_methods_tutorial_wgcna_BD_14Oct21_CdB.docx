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363E5A" w14:textId="77777777" w:rsidR="00210FEC" w:rsidRDefault="00307860">
      <w:pPr>
        <w:pStyle w:val="Title"/>
      </w:pPr>
      <w:r>
        <w:t>Host-parasite-clocks</w:t>
      </w:r>
    </w:p>
    <w:p w14:paraId="6502C5AE" w14:textId="77777777" w:rsidR="00210FEC" w:rsidRDefault="00307860">
      <w:pPr>
        <w:pStyle w:val="Author"/>
      </w:pPr>
      <w:r>
        <w:t>Biplabendu Das</w:t>
      </w:r>
    </w:p>
    <w:p w14:paraId="36668CE3" w14:textId="77777777" w:rsidR="00210FEC" w:rsidRDefault="00307860">
      <w:pPr>
        <w:pStyle w:val="Date"/>
      </w:pPr>
      <w:r>
        <w:t>14 October, 2021</w:t>
      </w:r>
    </w:p>
    <w:p w14:paraId="1737B0CA" w14:textId="77777777" w:rsidR="00210FEC" w:rsidRDefault="00307860">
      <w:pPr>
        <w:pStyle w:val="Heading2"/>
      </w:pPr>
      <w:bookmarkStart w:id="0" w:name="overviewgoals"/>
      <w:bookmarkEnd w:id="0"/>
      <w:r>
        <w:t>Overview/Goals</w:t>
      </w:r>
    </w:p>
    <w:p w14:paraId="4E86046E" w14:textId="4AEC1DC7" w:rsidR="00210FEC" w:rsidRDefault="00307860">
      <w:pPr>
        <w:pStyle w:val="FirstParagraph"/>
      </w:pPr>
      <w:r>
        <w:t xml:space="preserve">This document provides a step-by-step tutorial </w:t>
      </w:r>
      <w:del w:id="1" w:author="Charissa De Bekker" w:date="2021-10-15T11:42:00Z">
        <w:r w:rsidDel="007447F1">
          <w:delText xml:space="preserve">on </w:delText>
        </w:r>
      </w:del>
      <w:ins w:id="2" w:author="Charissa De Bekker" w:date="2021-10-15T11:42:00Z">
        <w:r w:rsidR="007447F1">
          <w:t xml:space="preserve">that demonstrates </w:t>
        </w:r>
      </w:ins>
      <w:r>
        <w:t xml:space="preserve">how to: </w:t>
      </w:r>
      <w:r w:rsidR="00AA2422">
        <w:t xml:space="preserve">(1) </w:t>
      </w:r>
      <w:r>
        <w:t xml:space="preserve">build a circadian gene co-expression network (GCN), </w:t>
      </w:r>
      <w:r w:rsidR="00AA2422">
        <w:t>(2)</w:t>
      </w:r>
      <w:r>
        <w:t xml:space="preserve"> how to </w:t>
      </w:r>
      <w:ins w:id="3" w:author="Charissa De Bekker" w:date="2021-10-15T11:42:00Z">
        <w:r w:rsidR="008E588D">
          <w:t xml:space="preserve">functionally </w:t>
        </w:r>
      </w:ins>
      <w:r>
        <w:t xml:space="preserve">annotate the network using published data, </w:t>
      </w:r>
      <w:r w:rsidR="00AA2422">
        <w:t xml:space="preserve">(3) </w:t>
      </w:r>
      <w:r>
        <w:t>infer functions of your gene-clusters-of-interest.</w:t>
      </w:r>
    </w:p>
    <w:p w14:paraId="0664E201" w14:textId="77777777" w:rsidR="00210FEC" w:rsidRDefault="00307860">
      <w:pPr>
        <w:pStyle w:val="Heading2"/>
      </w:pPr>
      <w:bookmarkStart w:id="4" w:name="step-1-build-circadian-gcn"/>
      <w:bookmarkEnd w:id="4"/>
      <w:r>
        <w:t>Step 1: Build circadian GCN</w:t>
      </w:r>
    </w:p>
    <w:p w14:paraId="673F055F" w14:textId="77777777" w:rsidR="00210FEC" w:rsidRDefault="00307860">
      <w:pPr>
        <w:pStyle w:val="Heading3"/>
      </w:pPr>
      <w:bookmarkStart w:id="5" w:name="load-data"/>
      <w:bookmarkEnd w:id="5"/>
      <w:r>
        <w:t>1.1 Load data</w:t>
      </w:r>
    </w:p>
    <w:p w14:paraId="77BDF283" w14:textId="77777777" w:rsidR="00210FEC" w:rsidRDefault="00307860">
      <w:pPr>
        <w:pStyle w:val="FirstParagraph"/>
      </w:pPr>
      <w:r>
        <w:t xml:space="preserve">We will build a circadian GCN for the ant, </w:t>
      </w:r>
      <w:r>
        <w:rPr>
          <w:i/>
        </w:rPr>
        <w:t>Camponotus floridanus</w:t>
      </w:r>
      <w:r>
        <w:t xml:space="preserve">, using time-course RNASeq data collected in </w:t>
      </w:r>
      <w:r w:rsidRPr="00917DC7">
        <w:rPr>
          <w:highlight w:val="yellow"/>
        </w:rPr>
        <w:t>Das and de Bekker (2021; bioRxiv</w:t>
      </w:r>
      <w:r>
        <w:t xml:space="preserve">). The raw data is deposited </w:t>
      </w:r>
      <w:commentRangeStart w:id="6"/>
      <w:r>
        <w:t xml:space="preserve">on NCBI </w:t>
      </w:r>
      <w:commentRangeEnd w:id="6"/>
      <w:r w:rsidR="0095302A">
        <w:rPr>
          <w:rStyle w:val="CommentReference"/>
        </w:rPr>
        <w:commentReference w:id="6"/>
      </w:r>
      <w:r>
        <w:t xml:space="preserve">under accession number </w:t>
      </w:r>
      <w:r w:rsidRPr="00917DC7">
        <w:rPr>
          <w:b/>
          <w:highlight w:val="yellow"/>
        </w:rPr>
        <w:t>XXXX</w:t>
      </w:r>
      <w:r>
        <w:t>.</w:t>
      </w:r>
    </w:p>
    <w:p w14:paraId="4D0D8619" w14:textId="133F507C" w:rsidR="001A3FA6" w:rsidRDefault="001C6D8C">
      <w:pPr>
        <w:pStyle w:val="BodyText"/>
      </w:pPr>
      <w:r w:rsidRPr="001A3FA6">
        <w:t>Description of the dataset</w:t>
      </w:r>
      <w:r w:rsidR="001A3FA6">
        <w:t xml:space="preserve">: Three forager and three nurse ant brains were sampled and pooled for RNA extraction and </w:t>
      </w:r>
      <w:ins w:id="7" w:author="Charissa De Bekker" w:date="2021-10-15T11:44:00Z">
        <w:r w:rsidR="00F549C1">
          <w:t xml:space="preserve">Illumina </w:t>
        </w:r>
      </w:ins>
      <w:r w:rsidR="001A3FA6">
        <w:t xml:space="preserve">sequencing, every 2h over a 24h period. </w:t>
      </w:r>
      <w:del w:id="8" w:author="Charissa De Bekker" w:date="2021-10-15T11:45:00Z">
        <w:r w:rsidR="001A3FA6" w:rsidDel="00C15F27">
          <w:delText>In total</w:delText>
        </w:r>
      </w:del>
      <w:ins w:id="9" w:author="Charissa De Bekker" w:date="2021-10-15T11:45:00Z">
        <w:r w:rsidR="00C15F27">
          <w:t xml:space="preserve">This resulted in </w:t>
        </w:r>
      </w:ins>
      <w:del w:id="10" w:author="Charissa De Bekker" w:date="2021-10-15T11:45:00Z">
        <w:r w:rsidR="001A3FA6" w:rsidDel="00C15F27">
          <w:delText xml:space="preserve">, we had </w:delText>
        </w:r>
      </w:del>
      <w:r w:rsidR="001A3FA6">
        <w:t xml:space="preserve">24 </w:t>
      </w:r>
      <w:proofErr w:type="spellStart"/>
      <w:r w:rsidR="001A3FA6">
        <w:t>RNASeq</w:t>
      </w:r>
      <w:proofErr w:type="spellEnd"/>
      <w:r w:rsidR="001A3FA6">
        <w:t xml:space="preserve"> datasets for ant brains</w:t>
      </w:r>
      <w:ins w:id="11" w:author="Charissa De Bekker" w:date="2021-10-15T11:45:00Z">
        <w:r w:rsidR="00C15F27">
          <w:t xml:space="preserve"> (12 forager</w:t>
        </w:r>
        <w:r w:rsidR="0002249F">
          <w:t xml:space="preserve"> and 12 nurse datasets over the cour</w:t>
        </w:r>
      </w:ins>
      <w:ins w:id="12" w:author="Charissa De Bekker" w:date="2021-10-15T11:46:00Z">
        <w:r w:rsidR="0002249F">
          <w:t>se of a 24h LD 12:12 day)</w:t>
        </w:r>
      </w:ins>
      <w:r w:rsidR="001A3FA6">
        <w:t>.</w:t>
      </w:r>
    </w:p>
    <w:p w14:paraId="1ADE4653" w14:textId="77777777" w:rsidR="00210FEC" w:rsidRDefault="00307860">
      <w:pPr>
        <w:pStyle w:val="BodyText"/>
      </w:pPr>
      <w:r>
        <w:t xml:space="preserve">One would need to perform the usual steps </w:t>
      </w:r>
      <w:r w:rsidR="001A3FA6">
        <w:t>–</w:t>
      </w:r>
      <w:r>
        <w:t xml:space="preserve"> trimming the reads, mapping the reads to the genome, and quantifying normalized gene counts </w:t>
      </w:r>
      <w:r w:rsidR="001A3FA6">
        <w:t xml:space="preserve">– </w:t>
      </w:r>
      <w:r>
        <w:t>to obtain normalized gene expression data from the raw reads. At the end, for each gene in the genome, we should have the normalized expression for each time point, throughout the 24h day.</w:t>
      </w:r>
    </w:p>
    <w:p w14:paraId="5C3C9E70" w14:textId="77777777" w:rsidR="001A3FA6" w:rsidRDefault="00307860">
      <w:pPr>
        <w:pStyle w:val="BodyText"/>
      </w:pPr>
      <w:r>
        <w:t>For the purpose of this tutorial, we assume that you have organized the processed data into a (gene-expr X time-point) format</w:t>
      </w:r>
      <w:r w:rsidR="001A3FA6">
        <w:t>, in a chronological order,</w:t>
      </w:r>
      <w:r w:rsidR="001A3FA6" w:rsidRPr="001A3FA6">
        <w:t xml:space="preserve"> </w:t>
      </w:r>
      <w:r w:rsidR="001A3FA6">
        <w:t>as shown below.</w:t>
      </w:r>
    </w:p>
    <w:p w14:paraId="1C97290C" w14:textId="77777777" w:rsidR="001A3FA6" w:rsidRDefault="001A3FA6">
      <w:pPr>
        <w:pStyle w:val="BodyText"/>
      </w:pPr>
      <w:r>
        <w:rPr>
          <w:noProof/>
        </w:rPr>
        <w:drawing>
          <wp:inline distT="0" distB="0" distL="0" distR="0" wp14:anchorId="53BEBEC3" wp14:editId="57A925A4">
            <wp:extent cx="5943600" cy="14192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1-10-14 at 5.53.39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419225"/>
                    </a:xfrm>
                    <a:prstGeom prst="rect">
                      <a:avLst/>
                    </a:prstGeom>
                  </pic:spPr>
                </pic:pic>
              </a:graphicData>
            </a:graphic>
          </wp:inline>
        </w:drawing>
      </w:r>
    </w:p>
    <w:p w14:paraId="6E0E7C96" w14:textId="77777777" w:rsidR="001A3FA6" w:rsidRDefault="001A3FA6">
      <w:pPr>
        <w:pStyle w:val="BodyText"/>
      </w:pPr>
      <w:r>
        <w:t xml:space="preserve">X2F = forager brain sampled at ZT2 (2h after lights were turned on), X4F = forager brain sampled at ZT4, and so on. </w:t>
      </w:r>
    </w:p>
    <w:p w14:paraId="3CCE6E6B" w14:textId="77777777" w:rsidR="00381518" w:rsidRDefault="00381518">
      <w:pPr>
        <w:pStyle w:val="BodyText"/>
      </w:pPr>
      <w:r>
        <w:t xml:space="preserve">Now we read the data into R. </w:t>
      </w:r>
    </w:p>
    <w:p w14:paraId="566ED650" w14:textId="77777777" w:rsidR="00210FEC" w:rsidRPr="00936D59" w:rsidRDefault="00307860">
      <w:pPr>
        <w:pStyle w:val="SourceCode"/>
        <w:rPr>
          <w:sz w:val="21"/>
        </w:rPr>
      </w:pPr>
      <w:r w:rsidRPr="00936D59">
        <w:rPr>
          <w:rStyle w:val="CommentTok"/>
          <w:sz w:val="20"/>
        </w:rPr>
        <w:lastRenderedPageBreak/>
        <w:t># loading database which contains data for Das and de Bekker 2021 (</w:t>
      </w:r>
      <w:proofErr w:type="spellStart"/>
      <w:r w:rsidRPr="00936D59">
        <w:rPr>
          <w:rStyle w:val="CommentTok"/>
          <w:sz w:val="20"/>
        </w:rPr>
        <w:t>bioRxiv</w:t>
      </w:r>
      <w:proofErr w:type="spellEnd"/>
      <w:r w:rsidRPr="00936D59">
        <w:rPr>
          <w:rStyle w:val="CommentTok"/>
          <w:sz w:val="20"/>
        </w:rPr>
        <w:t>)</w:t>
      </w:r>
      <w:r w:rsidRPr="00936D59">
        <w:rPr>
          <w:sz w:val="21"/>
        </w:rPr>
        <w:br/>
      </w:r>
      <w:proofErr w:type="spellStart"/>
      <w:r w:rsidRPr="00936D59">
        <w:rPr>
          <w:rStyle w:val="NormalTok"/>
          <w:sz w:val="20"/>
        </w:rPr>
        <w:t>db</w:t>
      </w:r>
      <w:proofErr w:type="spellEnd"/>
      <w:r w:rsidRPr="00936D59">
        <w:rPr>
          <w:rStyle w:val="NormalTok"/>
          <w:sz w:val="20"/>
        </w:rPr>
        <w:t xml:space="preserve"> &lt;-</w:t>
      </w:r>
      <w:r w:rsidRPr="00936D59">
        <w:rPr>
          <w:rStyle w:val="StringTok"/>
          <w:sz w:val="20"/>
        </w:rPr>
        <w:t xml:space="preserve"> </w:t>
      </w:r>
      <w:proofErr w:type="spellStart"/>
      <w:r w:rsidRPr="00936D59">
        <w:rPr>
          <w:rStyle w:val="KeywordTok"/>
          <w:sz w:val="20"/>
        </w:rPr>
        <w:t>dbConnect</w:t>
      </w:r>
      <w:proofErr w:type="spellEnd"/>
      <w:r w:rsidRPr="00936D59">
        <w:rPr>
          <w:rStyle w:val="NormalTok"/>
          <w:sz w:val="20"/>
        </w:rPr>
        <w:t>(</w:t>
      </w:r>
      <w:proofErr w:type="spellStart"/>
      <w:r w:rsidRPr="00936D59">
        <w:rPr>
          <w:rStyle w:val="NormalTok"/>
          <w:sz w:val="20"/>
        </w:rPr>
        <w:t>RSQLite</w:t>
      </w:r>
      <w:proofErr w:type="spellEnd"/>
      <w:r w:rsidRPr="00936D59">
        <w:rPr>
          <w:rStyle w:val="OperatorTok"/>
          <w:sz w:val="20"/>
        </w:rPr>
        <w:t>::</w:t>
      </w:r>
      <w:r w:rsidRPr="00936D59">
        <w:rPr>
          <w:rStyle w:val="KeywordTok"/>
          <w:sz w:val="20"/>
        </w:rPr>
        <w:t>SQLite</w:t>
      </w:r>
      <w:r w:rsidRPr="00936D59">
        <w:rPr>
          <w:rStyle w:val="NormalTok"/>
          <w:sz w:val="20"/>
        </w:rPr>
        <w:t xml:space="preserve">(), </w:t>
      </w:r>
      <w:r w:rsidRPr="00936D59">
        <w:rPr>
          <w:rStyle w:val="KeywordTok"/>
          <w:sz w:val="20"/>
        </w:rPr>
        <w:t>paste0</w:t>
      </w:r>
      <w:r w:rsidRPr="00936D59">
        <w:rPr>
          <w:rStyle w:val="NormalTok"/>
          <w:sz w:val="20"/>
        </w:rPr>
        <w:t>(</w:t>
      </w:r>
      <w:proofErr w:type="spellStart"/>
      <w:r w:rsidRPr="00936D59">
        <w:rPr>
          <w:rStyle w:val="NormalTok"/>
          <w:sz w:val="20"/>
        </w:rPr>
        <w:t>path_to_repo</w:t>
      </w:r>
      <w:proofErr w:type="spellEnd"/>
      <w:r w:rsidRPr="00936D59">
        <w:rPr>
          <w:rStyle w:val="NormalTok"/>
          <w:sz w:val="20"/>
        </w:rPr>
        <w:t>,</w:t>
      </w:r>
      <w:r w:rsidRPr="00936D59">
        <w:rPr>
          <w:rStyle w:val="StringTok"/>
          <w:sz w:val="20"/>
        </w:rPr>
        <w:t>"/data/databases/TC5_data.db"</w:t>
      </w:r>
      <w:r w:rsidRPr="00936D59">
        <w:rPr>
          <w:rStyle w:val="NormalTok"/>
          <w:sz w:val="20"/>
        </w:rPr>
        <w:t>))</w:t>
      </w:r>
      <w:r w:rsidRPr="00936D59">
        <w:rPr>
          <w:sz w:val="21"/>
        </w:rPr>
        <w:br/>
      </w:r>
      <w:r w:rsidRPr="00936D59">
        <w:rPr>
          <w:sz w:val="21"/>
        </w:rPr>
        <w:br/>
      </w:r>
      <w:r w:rsidRPr="00936D59">
        <w:rPr>
          <w:rStyle w:val="CommentTok"/>
          <w:sz w:val="20"/>
        </w:rPr>
        <w:t># extract the (gene-expr X time-point) data</w:t>
      </w:r>
      <w:r w:rsidRPr="00936D59">
        <w:rPr>
          <w:sz w:val="21"/>
        </w:rPr>
        <w:br/>
      </w:r>
      <w:r w:rsidRPr="00936D59">
        <w:rPr>
          <w:rStyle w:val="NormalTok"/>
          <w:sz w:val="20"/>
        </w:rPr>
        <w:t>dat &lt;-</w:t>
      </w:r>
      <w:r w:rsidRPr="00936D59">
        <w:rPr>
          <w:sz w:val="21"/>
        </w:rPr>
        <w:br/>
      </w:r>
      <w:r w:rsidRPr="00936D59">
        <w:rPr>
          <w:rStyle w:val="StringTok"/>
          <w:sz w:val="20"/>
        </w:rPr>
        <w:t xml:space="preserve">  </w:t>
      </w:r>
      <w:r w:rsidRPr="00936D59">
        <w:rPr>
          <w:rStyle w:val="NormalTok"/>
          <w:sz w:val="20"/>
        </w:rPr>
        <w:t xml:space="preserve">db </w:t>
      </w:r>
      <w:r w:rsidRPr="00936D59">
        <w:rPr>
          <w:rStyle w:val="OperatorTok"/>
          <w:sz w:val="20"/>
        </w:rPr>
        <w:t>%&gt;%</w:t>
      </w:r>
      <w:r w:rsidRPr="00936D59">
        <w:rPr>
          <w:sz w:val="21"/>
        </w:rPr>
        <w:br/>
      </w:r>
      <w:r w:rsidRPr="00936D59">
        <w:rPr>
          <w:rStyle w:val="StringTok"/>
          <w:sz w:val="20"/>
        </w:rPr>
        <w:t xml:space="preserve">  </w:t>
      </w:r>
      <w:r w:rsidRPr="00936D59">
        <w:rPr>
          <w:rStyle w:val="KeywordTok"/>
          <w:sz w:val="20"/>
        </w:rPr>
        <w:t>tbl</w:t>
      </w:r>
      <w:r w:rsidRPr="00936D59">
        <w:rPr>
          <w:rStyle w:val="NormalTok"/>
          <w:sz w:val="20"/>
        </w:rPr>
        <w:t xml:space="preserve">(., </w:t>
      </w:r>
      <w:r w:rsidRPr="00936D59">
        <w:rPr>
          <w:rStyle w:val="StringTok"/>
          <w:sz w:val="20"/>
        </w:rPr>
        <w:t>"annot_fpkm"</w:t>
      </w:r>
      <w:r w:rsidRPr="00936D59">
        <w:rPr>
          <w:rStyle w:val="NormalTok"/>
          <w:sz w:val="20"/>
        </w:rPr>
        <w:t xml:space="preserve">) </w:t>
      </w:r>
      <w:r w:rsidRPr="00936D59">
        <w:rPr>
          <w:rStyle w:val="OperatorTok"/>
          <w:sz w:val="20"/>
        </w:rPr>
        <w:t>%&gt;%</w:t>
      </w:r>
      <w:r w:rsidRPr="00936D59">
        <w:rPr>
          <w:sz w:val="21"/>
        </w:rPr>
        <w:br/>
      </w:r>
      <w:r w:rsidRPr="00936D59">
        <w:rPr>
          <w:rStyle w:val="StringTok"/>
          <w:sz w:val="20"/>
        </w:rPr>
        <w:t xml:space="preserve">  </w:t>
      </w:r>
      <w:r w:rsidRPr="00936D59">
        <w:rPr>
          <w:rStyle w:val="KeywordTok"/>
          <w:sz w:val="20"/>
        </w:rPr>
        <w:t>select</w:t>
      </w:r>
      <w:r w:rsidRPr="00936D59">
        <w:rPr>
          <w:rStyle w:val="NormalTok"/>
          <w:sz w:val="20"/>
        </w:rPr>
        <w:t>(gene_name, X2F</w:t>
      </w:r>
      <w:r w:rsidRPr="00936D59">
        <w:rPr>
          <w:rStyle w:val="OperatorTok"/>
          <w:sz w:val="20"/>
        </w:rPr>
        <w:t>:</w:t>
      </w:r>
      <w:r w:rsidRPr="00936D59">
        <w:rPr>
          <w:rStyle w:val="NormalTok"/>
          <w:sz w:val="20"/>
        </w:rPr>
        <w:t xml:space="preserve">X24N) </w:t>
      </w:r>
      <w:r w:rsidRPr="00936D59">
        <w:rPr>
          <w:rStyle w:val="OperatorTok"/>
          <w:sz w:val="20"/>
        </w:rPr>
        <w:t>%&gt;%</w:t>
      </w:r>
      <w:r w:rsidRPr="00936D59">
        <w:rPr>
          <w:sz w:val="21"/>
        </w:rPr>
        <w:br/>
      </w:r>
      <w:r w:rsidRPr="00936D59">
        <w:rPr>
          <w:rStyle w:val="StringTok"/>
          <w:sz w:val="20"/>
        </w:rPr>
        <w:t xml:space="preserve">  </w:t>
      </w:r>
      <w:r w:rsidRPr="00936D59">
        <w:rPr>
          <w:rStyle w:val="KeywordTok"/>
          <w:sz w:val="20"/>
        </w:rPr>
        <w:t>collect</w:t>
      </w:r>
      <w:r w:rsidRPr="00936D59">
        <w:rPr>
          <w:rStyle w:val="NormalTok"/>
          <w:sz w:val="20"/>
        </w:rPr>
        <w:t>()</w:t>
      </w:r>
      <w:r w:rsidRPr="00936D59">
        <w:rPr>
          <w:sz w:val="21"/>
        </w:rPr>
        <w:br/>
      </w:r>
      <w:r w:rsidRPr="00936D59">
        <w:rPr>
          <w:sz w:val="21"/>
        </w:rPr>
        <w:br/>
      </w:r>
      <w:r w:rsidRPr="00936D59">
        <w:rPr>
          <w:rStyle w:val="KeywordTok"/>
          <w:sz w:val="20"/>
        </w:rPr>
        <w:t>dim</w:t>
      </w:r>
      <w:r w:rsidRPr="00936D59">
        <w:rPr>
          <w:rStyle w:val="NormalTok"/>
          <w:sz w:val="20"/>
        </w:rPr>
        <w:t>(dat)</w:t>
      </w:r>
    </w:p>
    <w:p w14:paraId="752093ED" w14:textId="77777777" w:rsidR="00210FEC" w:rsidRPr="00936D59" w:rsidRDefault="00307860">
      <w:pPr>
        <w:pStyle w:val="SourceCode"/>
        <w:rPr>
          <w:sz w:val="21"/>
        </w:rPr>
      </w:pPr>
      <w:r w:rsidRPr="00936D59">
        <w:rPr>
          <w:rStyle w:val="VerbatimChar"/>
          <w:sz w:val="20"/>
        </w:rPr>
        <w:t>## [1] 13813    25</w:t>
      </w:r>
    </w:p>
    <w:p w14:paraId="7DD7D545" w14:textId="77777777" w:rsidR="00936D59" w:rsidRDefault="00936D59">
      <w:pPr>
        <w:pStyle w:val="Heading3"/>
      </w:pPr>
      <w:bookmarkStart w:id="13" w:name="clean-data"/>
      <w:bookmarkEnd w:id="13"/>
    </w:p>
    <w:p w14:paraId="5C1DA0BD" w14:textId="77777777" w:rsidR="00210FEC" w:rsidRDefault="00307860">
      <w:pPr>
        <w:pStyle w:val="Heading3"/>
      </w:pPr>
      <w:r>
        <w:t>1.2 Clean data</w:t>
      </w:r>
    </w:p>
    <w:p w14:paraId="77AC696B" w14:textId="77777777" w:rsidR="0025542D" w:rsidRDefault="00307860">
      <w:pPr>
        <w:pStyle w:val="FirstParagraph"/>
      </w:pPr>
      <w:r>
        <w:t xml:space="preserve">The above dataset contains all genes (n=13,813) in the ant genome. However, not all of these genes are expressed in the ant brain, and some are expressed at very low levels that are not biologically meaningful. </w:t>
      </w:r>
    </w:p>
    <w:p w14:paraId="2C552A41" w14:textId="77777777" w:rsidR="0025542D" w:rsidRPr="0025542D" w:rsidRDefault="00307860" w:rsidP="0025542D">
      <w:pPr>
        <w:pStyle w:val="FirstParagraph"/>
      </w:pPr>
      <w:r>
        <w:t>Therefore, we will only keep the genes that are “expressed” (≥1 FPKM) in the ant brain, for at least half of all the sampled time points.</w:t>
      </w:r>
    </w:p>
    <w:p w14:paraId="5A42C72B" w14:textId="77777777" w:rsidR="00210FEC" w:rsidRPr="00936D59" w:rsidRDefault="00307860">
      <w:pPr>
        <w:pStyle w:val="SourceCode"/>
        <w:rPr>
          <w:sz w:val="21"/>
        </w:rPr>
      </w:pPr>
      <w:r w:rsidRPr="00936D59">
        <w:rPr>
          <w:rStyle w:val="CommentTok"/>
          <w:sz w:val="20"/>
        </w:rPr>
        <w:t># Which genes are expressed throughout the day in both forager and nurses brains?</w:t>
      </w:r>
      <w:r w:rsidRPr="00936D59">
        <w:rPr>
          <w:sz w:val="21"/>
        </w:rPr>
        <w:br/>
      </w:r>
      <w:r w:rsidRPr="00936D59">
        <w:rPr>
          <w:rStyle w:val="NormalTok"/>
          <w:sz w:val="20"/>
        </w:rPr>
        <w:t>daily.exp.genes &lt;-</w:t>
      </w:r>
      <w:r w:rsidRPr="00936D59">
        <w:rPr>
          <w:sz w:val="21"/>
        </w:rPr>
        <w:br/>
      </w:r>
      <w:r w:rsidRPr="00936D59">
        <w:rPr>
          <w:rStyle w:val="StringTok"/>
          <w:sz w:val="20"/>
        </w:rPr>
        <w:t xml:space="preserve">  </w:t>
      </w:r>
      <w:r w:rsidRPr="00936D59">
        <w:rPr>
          <w:rStyle w:val="KeywordTok"/>
          <w:sz w:val="20"/>
        </w:rPr>
        <w:t>tbl</w:t>
      </w:r>
      <w:r w:rsidRPr="00936D59">
        <w:rPr>
          <w:rStyle w:val="NormalTok"/>
          <w:sz w:val="20"/>
        </w:rPr>
        <w:t xml:space="preserve">(db, </w:t>
      </w:r>
      <w:r w:rsidRPr="00936D59">
        <w:rPr>
          <w:rStyle w:val="StringTok"/>
          <w:sz w:val="20"/>
        </w:rPr>
        <w:t>"expressed_genes"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CommentTok"/>
          <w:sz w:val="20"/>
        </w:rPr>
        <w:t># note, the information is already available in the database</w:t>
      </w:r>
      <w:r w:rsidRPr="00936D59">
        <w:rPr>
          <w:sz w:val="21"/>
        </w:rPr>
        <w:br/>
      </w:r>
      <w:r w:rsidRPr="00936D59">
        <w:rPr>
          <w:rStyle w:val="StringTok"/>
          <w:sz w:val="20"/>
        </w:rPr>
        <w:t xml:space="preserve">  </w:t>
      </w:r>
      <w:r w:rsidRPr="00936D59">
        <w:rPr>
          <w:rStyle w:val="KeywordTok"/>
          <w:sz w:val="20"/>
        </w:rPr>
        <w:t>filter</w:t>
      </w:r>
      <w:r w:rsidRPr="00936D59">
        <w:rPr>
          <w:rStyle w:val="NormalTok"/>
          <w:sz w:val="20"/>
        </w:rPr>
        <w:t xml:space="preserve">(exp_half_for </w:t>
      </w:r>
      <w:r w:rsidRPr="00936D59">
        <w:rPr>
          <w:rStyle w:val="OperatorTok"/>
          <w:sz w:val="20"/>
        </w:rPr>
        <w:t>==</w:t>
      </w:r>
      <w:r w:rsidRPr="00936D59">
        <w:rPr>
          <w:rStyle w:val="StringTok"/>
          <w:sz w:val="20"/>
        </w:rPr>
        <w:t xml:space="preserve"> "yes"</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 xml:space="preserve">exp_half_nur </w:t>
      </w:r>
      <w:r w:rsidRPr="00936D59">
        <w:rPr>
          <w:rStyle w:val="OperatorTok"/>
          <w:sz w:val="20"/>
        </w:rPr>
        <w:t>==</w:t>
      </w:r>
      <w:r w:rsidRPr="00936D59">
        <w:rPr>
          <w:rStyle w:val="StringTok"/>
          <w:sz w:val="20"/>
        </w:rPr>
        <w:t xml:space="preserve"> "yes"</w:t>
      </w:r>
      <w:r w:rsidRPr="00936D59">
        <w:rPr>
          <w:rStyle w:val="NormalTok"/>
          <w:sz w:val="20"/>
        </w:rPr>
        <w:t xml:space="preserve">) </w:t>
      </w:r>
      <w:r w:rsidRPr="00936D59">
        <w:rPr>
          <w:rStyle w:val="OperatorTok"/>
          <w:sz w:val="20"/>
        </w:rPr>
        <w:t>%&gt;%</w:t>
      </w:r>
      <w:r w:rsidRPr="00936D59">
        <w:rPr>
          <w:sz w:val="21"/>
        </w:rPr>
        <w:br/>
      </w:r>
      <w:r w:rsidRPr="00936D59">
        <w:rPr>
          <w:rStyle w:val="StringTok"/>
          <w:sz w:val="20"/>
        </w:rPr>
        <w:t xml:space="preserve">  </w:t>
      </w:r>
      <w:r w:rsidRPr="00936D59">
        <w:rPr>
          <w:rStyle w:val="KeywordTok"/>
          <w:sz w:val="20"/>
        </w:rPr>
        <w:t>collect</w:t>
      </w:r>
      <w:r w:rsidRPr="00936D59">
        <w:rPr>
          <w:rStyle w:val="NormalTok"/>
          <w:sz w:val="20"/>
        </w:rPr>
        <w:t xml:space="preserve">() </w:t>
      </w:r>
      <w:r w:rsidRPr="00936D59">
        <w:rPr>
          <w:rStyle w:val="OperatorTok"/>
          <w:sz w:val="20"/>
        </w:rPr>
        <w:t>%&gt;%</w:t>
      </w:r>
      <w:r w:rsidRPr="00936D59">
        <w:rPr>
          <w:sz w:val="21"/>
        </w:rPr>
        <w:br/>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sz w:val="21"/>
        </w:rPr>
        <w:br/>
      </w:r>
      <w:r w:rsidRPr="00936D59">
        <w:rPr>
          <w:rStyle w:val="CommentTok"/>
          <w:sz w:val="20"/>
        </w:rPr>
        <w:t># Subset the gene-expr X time-point file</w:t>
      </w:r>
      <w:r w:rsidRPr="00936D59">
        <w:rPr>
          <w:sz w:val="21"/>
        </w:rPr>
        <w:br/>
      </w:r>
      <w:r w:rsidRPr="00936D59">
        <w:rPr>
          <w:rStyle w:val="NormalTok"/>
          <w:sz w:val="20"/>
        </w:rPr>
        <w:t>dat &lt;-</w:t>
      </w:r>
      <w:r w:rsidRPr="00936D59">
        <w:rPr>
          <w:rStyle w:val="StringTok"/>
          <w:sz w:val="20"/>
        </w:rPr>
        <w:t xml:space="preserve"> </w:t>
      </w:r>
      <w:r w:rsidRPr="00936D59">
        <w:rPr>
          <w:rStyle w:val="NormalTok"/>
          <w:sz w:val="20"/>
        </w:rPr>
        <w:t xml:space="preserve">dat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 xml:space="preserve">(gene_name </w:t>
      </w:r>
      <w:r w:rsidRPr="00936D59">
        <w:rPr>
          <w:rStyle w:val="OperatorTok"/>
          <w:sz w:val="20"/>
        </w:rPr>
        <w:t>%in%</w:t>
      </w:r>
      <w:r w:rsidRPr="00936D59">
        <w:rPr>
          <w:rStyle w:val="StringTok"/>
          <w:sz w:val="20"/>
        </w:rPr>
        <w:t xml:space="preserve"> </w:t>
      </w:r>
      <w:r w:rsidRPr="00936D59">
        <w:rPr>
          <w:rStyle w:val="NormalTok"/>
          <w:sz w:val="20"/>
        </w:rPr>
        <w:t>daily.exp.genes)</w:t>
      </w:r>
      <w:r w:rsidRPr="00936D59">
        <w:rPr>
          <w:sz w:val="21"/>
        </w:rPr>
        <w:br/>
      </w:r>
      <w:r w:rsidRPr="00936D59">
        <w:rPr>
          <w:rStyle w:val="KeywordTok"/>
          <w:sz w:val="20"/>
        </w:rPr>
        <w:t>dim</w:t>
      </w:r>
      <w:r w:rsidRPr="00936D59">
        <w:rPr>
          <w:rStyle w:val="NormalTok"/>
          <w:sz w:val="20"/>
        </w:rPr>
        <w:t>(dat)</w:t>
      </w:r>
    </w:p>
    <w:p w14:paraId="4EDFA85E" w14:textId="77777777" w:rsidR="00210FEC" w:rsidRPr="00936D59" w:rsidRDefault="00307860">
      <w:pPr>
        <w:pStyle w:val="SourceCode"/>
        <w:rPr>
          <w:rStyle w:val="VerbatimChar"/>
          <w:sz w:val="20"/>
        </w:rPr>
      </w:pPr>
      <w:r w:rsidRPr="00936D59">
        <w:rPr>
          <w:rStyle w:val="VerbatimChar"/>
          <w:sz w:val="20"/>
        </w:rPr>
        <w:t>## [1] 9139   25</w:t>
      </w:r>
    </w:p>
    <w:p w14:paraId="754AFFA1" w14:textId="77777777" w:rsidR="00381518" w:rsidRPr="00936D59" w:rsidRDefault="00381518">
      <w:pPr>
        <w:pStyle w:val="SourceCode"/>
        <w:rPr>
          <w:sz w:val="21"/>
        </w:rPr>
      </w:pPr>
    </w:p>
    <w:p w14:paraId="593DA964" w14:textId="77777777" w:rsidR="00381518" w:rsidRDefault="00307860">
      <w:pPr>
        <w:pStyle w:val="FirstParagraph"/>
      </w:pPr>
      <w:r>
        <w:t xml:space="preserve">This is our cleaned, input data file. </w:t>
      </w:r>
    </w:p>
    <w:p w14:paraId="2D983C5E" w14:textId="77777777" w:rsidR="00210FEC" w:rsidRDefault="00307860">
      <w:pPr>
        <w:pStyle w:val="FirstParagraph"/>
      </w:pPr>
      <w:r>
        <w:t xml:space="preserve">The daily expression for these 9139 genes will be used to create the circadian GCN of </w:t>
      </w:r>
      <w:r>
        <w:rPr>
          <w:i/>
        </w:rPr>
        <w:t>Camponotus floridanus</w:t>
      </w:r>
      <w:r>
        <w:t>.</w:t>
      </w:r>
      <w:r w:rsidR="00381518">
        <w:t xml:space="preserve"> </w:t>
      </w:r>
    </w:p>
    <w:p w14:paraId="4450B039" w14:textId="77777777" w:rsidR="00381518" w:rsidRDefault="00381518">
      <w:pPr>
        <w:pStyle w:val="Heading3"/>
      </w:pPr>
      <w:bookmarkStart w:id="14" w:name="format-data"/>
      <w:bookmarkEnd w:id="14"/>
    </w:p>
    <w:p w14:paraId="66855EE2" w14:textId="77777777" w:rsidR="00210FEC" w:rsidRDefault="00307860">
      <w:pPr>
        <w:pStyle w:val="Heading3"/>
      </w:pPr>
      <w:r>
        <w:t>1.3 Format data</w:t>
      </w:r>
    </w:p>
    <w:p w14:paraId="2595FEB0" w14:textId="77777777" w:rsidR="00210FEC" w:rsidRDefault="00381518" w:rsidP="00381518">
      <w:pPr>
        <w:pStyle w:val="BodyText"/>
      </w:pPr>
      <w:r>
        <w:t>To create the ant GCN, we will need to calculate the expression similarity (co-expression) of different gene pairs. Therefore, we would like to normalize the gene expression data by log2-transformation. Let’s do that and visualize the result.</w:t>
      </w:r>
    </w:p>
    <w:p w14:paraId="06585FB6" w14:textId="77777777" w:rsidR="00381518" w:rsidRPr="00381518" w:rsidRDefault="00381518" w:rsidP="00381518">
      <w:pPr>
        <w:pStyle w:val="BodyText"/>
      </w:pPr>
    </w:p>
    <w:p w14:paraId="075C7E52" w14:textId="77777777" w:rsidR="00381518" w:rsidRPr="00936D59" w:rsidRDefault="00307860">
      <w:pPr>
        <w:pStyle w:val="SourceCode"/>
        <w:rPr>
          <w:sz w:val="21"/>
        </w:rPr>
      </w:pPr>
      <w:r w:rsidRPr="00936D59">
        <w:rPr>
          <w:rStyle w:val="NormalTok"/>
          <w:sz w:val="20"/>
        </w:rPr>
        <w:lastRenderedPageBreak/>
        <w:t>datExpr =</w:t>
      </w:r>
      <w:r w:rsidRPr="00936D59">
        <w:rPr>
          <w:rStyle w:val="StringTok"/>
          <w:sz w:val="20"/>
        </w:rPr>
        <w:t xml:space="preserve"> </w:t>
      </w:r>
      <w:r w:rsidRPr="00936D59">
        <w:rPr>
          <w:rStyle w:val="KeywordTok"/>
          <w:sz w:val="20"/>
        </w:rPr>
        <w:t>as.</w:t>
      </w:r>
      <w:proofErr w:type="gramStart"/>
      <w:r w:rsidRPr="00936D59">
        <w:rPr>
          <w:rStyle w:val="KeywordTok"/>
          <w:sz w:val="20"/>
        </w:rPr>
        <w:t>data.frame</w:t>
      </w:r>
      <w:proofErr w:type="gramEnd"/>
      <w:r w:rsidRPr="00936D59">
        <w:rPr>
          <w:rStyle w:val="NormalTok"/>
          <w:sz w:val="20"/>
        </w:rPr>
        <w:t>(</w:t>
      </w:r>
      <w:r w:rsidRPr="00936D59">
        <w:rPr>
          <w:rStyle w:val="KeywordTok"/>
          <w:sz w:val="20"/>
        </w:rPr>
        <w:t>t</w:t>
      </w:r>
      <w:r w:rsidRPr="00936D59">
        <w:rPr>
          <w:rStyle w:val="NormalTok"/>
          <w:sz w:val="20"/>
        </w:rPr>
        <w:t>(</w:t>
      </w:r>
      <w:r w:rsidRPr="00936D59">
        <w:rPr>
          <w:rStyle w:val="KeywordTok"/>
          <w:sz w:val="20"/>
        </w:rPr>
        <w:t>log2</w:t>
      </w:r>
      <w:r w:rsidRPr="00936D59">
        <w:rPr>
          <w:rStyle w:val="NormalTok"/>
          <w:sz w:val="20"/>
        </w:rPr>
        <w:t>(dat[</w:t>
      </w:r>
      <w:r w:rsidRPr="00936D59">
        <w:rPr>
          <w:rStyle w:val="OperatorTok"/>
          <w:sz w:val="20"/>
        </w:rPr>
        <w:t>-</w:t>
      </w:r>
      <w:r w:rsidRPr="00936D59">
        <w:rPr>
          <w:rStyle w:val="KeywordTok"/>
          <w:sz w:val="20"/>
        </w:rPr>
        <w:t>c</w:t>
      </w:r>
      <w:r w:rsidRPr="00936D59">
        <w:rPr>
          <w:rStyle w:val="NormalTok"/>
          <w:sz w:val="20"/>
        </w:rPr>
        <w:t>(</w:t>
      </w:r>
      <w:r w:rsidRPr="00936D59">
        <w:rPr>
          <w:rStyle w:val="DecValTok"/>
          <w:sz w:val="20"/>
        </w:rPr>
        <w:t>1</w:t>
      </w:r>
      <w:r w:rsidRPr="00936D59">
        <w:rPr>
          <w:rStyle w:val="NormalTok"/>
          <w:sz w:val="20"/>
        </w:rPr>
        <w:t>)]</w:t>
      </w:r>
      <w:r w:rsidRPr="00936D59">
        <w:rPr>
          <w:rStyle w:val="OperatorTok"/>
          <w:sz w:val="20"/>
        </w:rPr>
        <w:t>+</w:t>
      </w:r>
      <w:r w:rsidRPr="00936D59">
        <w:rPr>
          <w:rStyle w:val="DecValTok"/>
          <w:sz w:val="20"/>
        </w:rPr>
        <w:t>1</w:t>
      </w:r>
      <w:r w:rsidRPr="00936D59">
        <w:rPr>
          <w:rStyle w:val="NormalTok"/>
          <w:sz w:val="20"/>
        </w:rPr>
        <w:t>)))</w:t>
      </w:r>
      <w:r w:rsidRPr="00936D59">
        <w:rPr>
          <w:sz w:val="21"/>
        </w:rPr>
        <w:br/>
      </w:r>
      <w:r w:rsidRPr="00936D59">
        <w:rPr>
          <w:rStyle w:val="KeywordTok"/>
          <w:sz w:val="20"/>
        </w:rPr>
        <w:t>names</w:t>
      </w:r>
      <w:r w:rsidRPr="00936D59">
        <w:rPr>
          <w:rStyle w:val="NormalTok"/>
          <w:sz w:val="20"/>
        </w:rPr>
        <w:t>(datExpr) =</w:t>
      </w:r>
      <w:r w:rsidRPr="00936D59">
        <w:rPr>
          <w:rStyle w:val="StringTok"/>
          <w:sz w:val="20"/>
        </w:rPr>
        <w:t xml:space="preserve"> </w:t>
      </w:r>
      <w:r w:rsidRPr="00936D59">
        <w:rPr>
          <w:rStyle w:val="NormalTok"/>
          <w:sz w:val="20"/>
        </w:rPr>
        <w:t>dat</w:t>
      </w:r>
      <w:r w:rsidRPr="00936D59">
        <w:rPr>
          <w:rStyle w:val="OperatorTok"/>
          <w:sz w:val="20"/>
        </w:rPr>
        <w:t>$</w:t>
      </w:r>
      <w:r w:rsidRPr="00936D59">
        <w:rPr>
          <w:rStyle w:val="NormalTok"/>
          <w:sz w:val="20"/>
        </w:rPr>
        <w:t>gene_name</w:t>
      </w:r>
      <w:r w:rsidRPr="00936D59">
        <w:rPr>
          <w:sz w:val="21"/>
        </w:rPr>
        <w:br/>
      </w:r>
      <w:r w:rsidRPr="00936D59">
        <w:rPr>
          <w:rStyle w:val="KeywordTok"/>
          <w:sz w:val="20"/>
        </w:rPr>
        <w:t>rownames</w:t>
      </w:r>
      <w:r w:rsidRPr="00936D59">
        <w:rPr>
          <w:rStyle w:val="NormalTok"/>
          <w:sz w:val="20"/>
        </w:rPr>
        <w:t>(datExpr) =</w:t>
      </w:r>
      <w:r w:rsidRPr="00936D59">
        <w:rPr>
          <w:rStyle w:val="StringTok"/>
          <w:sz w:val="20"/>
        </w:rPr>
        <w:t xml:space="preserve"> </w:t>
      </w:r>
      <w:r w:rsidRPr="00936D59">
        <w:rPr>
          <w:rStyle w:val="KeywordTok"/>
          <w:sz w:val="20"/>
        </w:rPr>
        <w:t>names</w:t>
      </w:r>
      <w:r w:rsidRPr="00936D59">
        <w:rPr>
          <w:rStyle w:val="NormalTok"/>
          <w:sz w:val="20"/>
        </w:rPr>
        <w:t>(dat)[</w:t>
      </w:r>
      <w:r w:rsidRPr="00936D59">
        <w:rPr>
          <w:rStyle w:val="OperatorTok"/>
          <w:sz w:val="20"/>
        </w:rPr>
        <w:t>-</w:t>
      </w:r>
      <w:r w:rsidRPr="00936D59">
        <w:rPr>
          <w:rStyle w:val="KeywordTok"/>
          <w:sz w:val="20"/>
        </w:rPr>
        <w:t>c</w:t>
      </w:r>
      <w:r w:rsidRPr="00936D59">
        <w:rPr>
          <w:rStyle w:val="NormalTok"/>
          <w:sz w:val="20"/>
        </w:rPr>
        <w:t>(</w:t>
      </w:r>
      <w:r w:rsidRPr="00936D59">
        <w:rPr>
          <w:rStyle w:val="DecValTok"/>
          <w:sz w:val="20"/>
        </w:rPr>
        <w:t>1</w:t>
      </w:r>
      <w:r w:rsidRPr="00936D59">
        <w:rPr>
          <w:rStyle w:val="NormalTok"/>
          <w:sz w:val="20"/>
        </w:rPr>
        <w:t>)]</w:t>
      </w:r>
      <w:r w:rsidRPr="00936D59">
        <w:rPr>
          <w:sz w:val="21"/>
        </w:rPr>
        <w:br/>
      </w:r>
    </w:p>
    <w:p w14:paraId="0266C1EC" w14:textId="77777777" w:rsidR="00210FEC" w:rsidRPr="00936D59" w:rsidRDefault="00381518">
      <w:pPr>
        <w:pStyle w:val="SourceCode"/>
        <w:rPr>
          <w:rStyle w:val="NormalTok"/>
          <w:sz w:val="20"/>
        </w:rPr>
      </w:pPr>
      <w:r w:rsidRPr="00936D59">
        <w:rPr>
          <w:rStyle w:val="CommentTok"/>
          <w:sz w:val="20"/>
        </w:rPr>
        <w:t># ----------------------------------------------------------- #</w:t>
      </w:r>
      <w:r w:rsidR="00307860" w:rsidRPr="00936D59">
        <w:rPr>
          <w:sz w:val="21"/>
        </w:rPr>
        <w:br/>
      </w:r>
      <w:r w:rsidR="00307860" w:rsidRPr="00936D59">
        <w:rPr>
          <w:rStyle w:val="CommentTok"/>
          <w:sz w:val="20"/>
        </w:rPr>
        <w:t># USE THE FOLLOWING CODE TO CHECK IF YOU HAVE ANY BAD SAMPLES #</w:t>
      </w:r>
      <w:r w:rsidRPr="00936D59">
        <w:rPr>
          <w:rStyle w:val="CommentTok"/>
          <w:sz w:val="20"/>
        </w:rPr>
        <w:br/>
        <w:t># ----------------------------------------------------------- #</w:t>
      </w:r>
      <w:r w:rsidR="00307860" w:rsidRPr="00936D59">
        <w:rPr>
          <w:sz w:val="21"/>
        </w:rPr>
        <w:br/>
      </w:r>
      <w:r w:rsidR="00307860" w:rsidRPr="00936D59">
        <w:rPr>
          <w:rStyle w:val="NormalTok"/>
          <w:sz w:val="20"/>
        </w:rPr>
        <w:t xml:space="preserve">  </w:t>
      </w:r>
      <w:r w:rsidR="00307860" w:rsidRPr="00936D59">
        <w:rPr>
          <w:rStyle w:val="CommentTok"/>
          <w:sz w:val="20"/>
        </w:rPr>
        <w:t># gsg = goodSamplesGenes(datExpr0, verbose = 3);</w:t>
      </w:r>
      <w:r w:rsidR="00307860" w:rsidRPr="00936D59">
        <w:rPr>
          <w:sz w:val="21"/>
        </w:rPr>
        <w:br/>
      </w:r>
      <w:r w:rsidR="00307860" w:rsidRPr="00936D59">
        <w:rPr>
          <w:rStyle w:val="NormalTok"/>
          <w:sz w:val="20"/>
        </w:rPr>
        <w:t xml:space="preserve">  </w:t>
      </w:r>
      <w:r w:rsidR="00307860" w:rsidRPr="00936D59">
        <w:rPr>
          <w:rStyle w:val="CommentTok"/>
          <w:sz w:val="20"/>
        </w:rPr>
        <w:t># gsg$allOK</w:t>
      </w:r>
      <w:r w:rsidR="00307860" w:rsidRPr="00936D59">
        <w:rPr>
          <w:sz w:val="21"/>
        </w:rPr>
        <w:br/>
      </w:r>
      <w:r w:rsidR="00307860" w:rsidRPr="00936D59">
        <w:rPr>
          <w:rStyle w:val="NormalTok"/>
          <w:sz w:val="20"/>
        </w:rPr>
        <w:t xml:space="preserve">  </w:t>
      </w:r>
      <w:r w:rsidR="00307860" w:rsidRPr="00936D59">
        <w:rPr>
          <w:rStyle w:val="CommentTok"/>
          <w:sz w:val="20"/>
        </w:rPr>
        <w:t>#</w:t>
      </w:r>
      <w:r w:rsidR="00307860" w:rsidRPr="00936D59">
        <w:rPr>
          <w:sz w:val="21"/>
        </w:rPr>
        <w:br/>
      </w:r>
      <w:r w:rsidR="00307860" w:rsidRPr="00936D59">
        <w:rPr>
          <w:rStyle w:val="NormalTok"/>
          <w:sz w:val="20"/>
        </w:rPr>
        <w:t xml:space="preserve">  </w:t>
      </w:r>
      <w:r w:rsidR="00307860" w:rsidRPr="00936D59">
        <w:rPr>
          <w:rStyle w:val="CommentTok"/>
          <w:sz w:val="20"/>
        </w:rPr>
        <w:t># sampleTree = hclust(dist(datExpr0), method = "average");</w:t>
      </w:r>
      <w:r w:rsidR="00307860" w:rsidRPr="00936D59">
        <w:rPr>
          <w:sz w:val="21"/>
        </w:rPr>
        <w:br/>
      </w:r>
      <w:r w:rsidR="00307860" w:rsidRPr="00936D59">
        <w:rPr>
          <w:rStyle w:val="NormalTok"/>
          <w:sz w:val="20"/>
        </w:rPr>
        <w:t xml:space="preserve">  </w:t>
      </w:r>
      <w:r w:rsidR="00307860" w:rsidRPr="00936D59">
        <w:rPr>
          <w:rStyle w:val="CommentTok"/>
          <w:sz w:val="20"/>
        </w:rPr>
        <w:t># # Plot the sample tree: Open a graphic output window of size 12 by 9 inches</w:t>
      </w:r>
      <w:r w:rsidR="00307860" w:rsidRPr="00936D59">
        <w:rPr>
          <w:sz w:val="21"/>
        </w:rPr>
        <w:br/>
      </w:r>
      <w:r w:rsidR="00307860" w:rsidRPr="00936D59">
        <w:rPr>
          <w:rStyle w:val="NormalTok"/>
          <w:sz w:val="20"/>
        </w:rPr>
        <w:t xml:space="preserve">  </w:t>
      </w:r>
      <w:r w:rsidR="00307860" w:rsidRPr="00936D59">
        <w:rPr>
          <w:rStyle w:val="CommentTok"/>
          <w:sz w:val="20"/>
        </w:rPr>
        <w:t># # The user should change the dimensions if the window is too large or too small.</w:t>
      </w:r>
      <w:r w:rsidR="00307860" w:rsidRPr="00936D59">
        <w:rPr>
          <w:sz w:val="21"/>
        </w:rPr>
        <w:br/>
      </w:r>
      <w:r w:rsidR="00307860" w:rsidRPr="00936D59">
        <w:rPr>
          <w:rStyle w:val="NormalTok"/>
          <w:sz w:val="20"/>
        </w:rPr>
        <w:t xml:space="preserve">  </w:t>
      </w:r>
      <w:r w:rsidR="00307860" w:rsidRPr="00936D59">
        <w:rPr>
          <w:rStyle w:val="CommentTok"/>
          <w:sz w:val="20"/>
        </w:rPr>
        <w:t xml:space="preserve"># </w:t>
      </w:r>
      <w:proofErr w:type="spellStart"/>
      <w:r w:rsidR="00307860" w:rsidRPr="00936D59">
        <w:rPr>
          <w:rStyle w:val="CommentTok"/>
          <w:sz w:val="20"/>
        </w:rPr>
        <w:t>sizeGrWindow</w:t>
      </w:r>
      <w:proofErr w:type="spellEnd"/>
      <w:r w:rsidR="00307860" w:rsidRPr="00936D59">
        <w:rPr>
          <w:rStyle w:val="CommentTok"/>
          <w:sz w:val="20"/>
        </w:rPr>
        <w:t>(12,9)</w:t>
      </w:r>
      <w:r w:rsidR="00307860" w:rsidRPr="00936D59">
        <w:rPr>
          <w:sz w:val="21"/>
        </w:rPr>
        <w:br/>
      </w:r>
      <w:r w:rsidR="00307860" w:rsidRPr="00936D59">
        <w:rPr>
          <w:rStyle w:val="NormalTok"/>
          <w:sz w:val="20"/>
        </w:rPr>
        <w:t xml:space="preserve">  </w:t>
      </w:r>
      <w:r w:rsidR="00307860" w:rsidRPr="00936D59">
        <w:rPr>
          <w:rStyle w:val="CommentTok"/>
          <w:sz w:val="20"/>
        </w:rPr>
        <w:t># #pdf(file = "Plots/sampleClustering.pdf", width = 12, height = 9);</w:t>
      </w:r>
      <w:r w:rsidR="00307860" w:rsidRPr="00936D59">
        <w:rPr>
          <w:sz w:val="21"/>
        </w:rPr>
        <w:br/>
      </w:r>
      <w:r w:rsidR="00307860" w:rsidRPr="00936D59">
        <w:rPr>
          <w:rStyle w:val="NormalTok"/>
          <w:sz w:val="20"/>
        </w:rPr>
        <w:t xml:space="preserve">  </w:t>
      </w:r>
      <w:r w:rsidR="00307860" w:rsidRPr="00936D59">
        <w:rPr>
          <w:rStyle w:val="CommentTok"/>
          <w:sz w:val="20"/>
        </w:rPr>
        <w:t># par(</w:t>
      </w:r>
      <w:proofErr w:type="spellStart"/>
      <w:r w:rsidR="00307860" w:rsidRPr="00936D59">
        <w:rPr>
          <w:rStyle w:val="CommentTok"/>
          <w:sz w:val="20"/>
        </w:rPr>
        <w:t>cex</w:t>
      </w:r>
      <w:proofErr w:type="spellEnd"/>
      <w:r w:rsidR="00307860" w:rsidRPr="00936D59">
        <w:rPr>
          <w:rStyle w:val="CommentTok"/>
          <w:sz w:val="20"/>
        </w:rPr>
        <w:t xml:space="preserve"> = 1);</w:t>
      </w:r>
      <w:r w:rsidR="00307860" w:rsidRPr="00936D59">
        <w:rPr>
          <w:sz w:val="21"/>
        </w:rPr>
        <w:br/>
      </w:r>
      <w:r w:rsidR="00307860" w:rsidRPr="00936D59">
        <w:rPr>
          <w:rStyle w:val="NormalTok"/>
          <w:sz w:val="20"/>
        </w:rPr>
        <w:t xml:space="preserve">  </w:t>
      </w:r>
      <w:r w:rsidR="00307860" w:rsidRPr="00936D59">
        <w:rPr>
          <w:rStyle w:val="CommentTok"/>
          <w:sz w:val="20"/>
        </w:rPr>
        <w:t># par(mar = c(0,4,2,0))</w:t>
      </w:r>
      <w:r w:rsidR="00307860" w:rsidRPr="00936D59">
        <w:rPr>
          <w:sz w:val="21"/>
        </w:rPr>
        <w:br/>
      </w:r>
      <w:r w:rsidR="00307860" w:rsidRPr="00936D59">
        <w:rPr>
          <w:rStyle w:val="NormalTok"/>
          <w:sz w:val="20"/>
        </w:rPr>
        <w:t xml:space="preserve">  </w:t>
      </w:r>
      <w:r w:rsidR="00307860" w:rsidRPr="00936D59">
        <w:rPr>
          <w:rStyle w:val="CommentTok"/>
          <w:sz w:val="20"/>
        </w:rPr>
        <w:t># plot(</w:t>
      </w:r>
      <w:proofErr w:type="spellStart"/>
      <w:r w:rsidR="00307860" w:rsidRPr="00936D59">
        <w:rPr>
          <w:rStyle w:val="CommentTok"/>
          <w:sz w:val="20"/>
        </w:rPr>
        <w:t>sampleTree</w:t>
      </w:r>
      <w:proofErr w:type="spellEnd"/>
      <w:r w:rsidR="00307860" w:rsidRPr="00936D59">
        <w:rPr>
          <w:rStyle w:val="CommentTok"/>
          <w:sz w:val="20"/>
        </w:rPr>
        <w:t xml:space="preserve">, main = "Sample clustering to detect outliers", sub="", </w:t>
      </w:r>
      <w:proofErr w:type="spellStart"/>
      <w:r w:rsidR="00307860" w:rsidRPr="00936D59">
        <w:rPr>
          <w:rStyle w:val="CommentTok"/>
          <w:sz w:val="20"/>
        </w:rPr>
        <w:t>xlab</w:t>
      </w:r>
      <w:proofErr w:type="spellEnd"/>
      <w:r w:rsidR="00307860" w:rsidRPr="00936D59">
        <w:rPr>
          <w:rStyle w:val="CommentTok"/>
          <w:sz w:val="20"/>
        </w:rPr>
        <w:t xml:space="preserve">="", </w:t>
      </w:r>
      <w:proofErr w:type="spellStart"/>
      <w:r w:rsidR="00307860" w:rsidRPr="00936D59">
        <w:rPr>
          <w:rStyle w:val="CommentTok"/>
          <w:sz w:val="20"/>
        </w:rPr>
        <w:t>cex.lab</w:t>
      </w:r>
      <w:proofErr w:type="spellEnd"/>
      <w:r w:rsidR="00307860" w:rsidRPr="00936D59">
        <w:rPr>
          <w:rStyle w:val="CommentTok"/>
          <w:sz w:val="20"/>
        </w:rPr>
        <w:t xml:space="preserve"> = 1.5,</w:t>
      </w:r>
      <w:r w:rsidR="00307860" w:rsidRPr="00936D59">
        <w:rPr>
          <w:sz w:val="21"/>
        </w:rPr>
        <w:br/>
      </w:r>
      <w:r w:rsidR="00307860" w:rsidRPr="00936D59">
        <w:rPr>
          <w:rStyle w:val="NormalTok"/>
          <w:sz w:val="20"/>
        </w:rPr>
        <w:t xml:space="preserve">  </w:t>
      </w:r>
      <w:r w:rsidR="00307860" w:rsidRPr="00936D59">
        <w:rPr>
          <w:rStyle w:val="CommentTok"/>
          <w:sz w:val="20"/>
        </w:rPr>
        <w:t xml:space="preserve">#      </w:t>
      </w:r>
      <w:proofErr w:type="spellStart"/>
      <w:r w:rsidR="00307860" w:rsidRPr="00936D59">
        <w:rPr>
          <w:rStyle w:val="CommentTok"/>
          <w:sz w:val="20"/>
        </w:rPr>
        <w:t>cex.axis</w:t>
      </w:r>
      <w:proofErr w:type="spellEnd"/>
      <w:r w:rsidR="00307860" w:rsidRPr="00936D59">
        <w:rPr>
          <w:rStyle w:val="CommentTok"/>
          <w:sz w:val="20"/>
        </w:rPr>
        <w:t xml:space="preserve"> = 1.5, </w:t>
      </w:r>
      <w:proofErr w:type="spellStart"/>
      <w:r w:rsidR="00307860" w:rsidRPr="00936D59">
        <w:rPr>
          <w:rStyle w:val="CommentTok"/>
          <w:sz w:val="20"/>
        </w:rPr>
        <w:t>cex.main</w:t>
      </w:r>
      <w:proofErr w:type="spellEnd"/>
      <w:r w:rsidR="00307860" w:rsidRPr="00936D59">
        <w:rPr>
          <w:rStyle w:val="CommentTok"/>
          <w:sz w:val="20"/>
        </w:rPr>
        <w:t xml:space="preserve"> = 2)</w:t>
      </w:r>
      <w:r w:rsidR="00307860" w:rsidRPr="00936D59">
        <w:rPr>
          <w:sz w:val="21"/>
        </w:rPr>
        <w:br/>
      </w:r>
      <w:r w:rsidRPr="00936D59">
        <w:rPr>
          <w:rStyle w:val="CommentTok"/>
          <w:sz w:val="20"/>
        </w:rPr>
        <w:t># ----------------------------------------------------------- #</w:t>
      </w:r>
      <w:r w:rsidRPr="00936D59">
        <w:rPr>
          <w:sz w:val="21"/>
        </w:rPr>
        <w:br/>
      </w:r>
      <w:r w:rsidR="00307860" w:rsidRPr="00936D59">
        <w:rPr>
          <w:sz w:val="21"/>
        </w:rPr>
        <w:br/>
      </w:r>
      <w:r w:rsidR="00307860" w:rsidRPr="00936D59">
        <w:rPr>
          <w:rStyle w:val="CommentTok"/>
          <w:sz w:val="20"/>
        </w:rPr>
        <w:t># save the number of genes and samples</w:t>
      </w:r>
      <w:r w:rsidR="00307860" w:rsidRPr="00936D59">
        <w:rPr>
          <w:sz w:val="21"/>
        </w:rPr>
        <w:br/>
      </w:r>
      <w:r w:rsidR="00307860" w:rsidRPr="00936D59">
        <w:rPr>
          <w:rStyle w:val="CommentTok"/>
          <w:sz w:val="20"/>
        </w:rPr>
        <w:t># that will be used to create the circadian GCN</w:t>
      </w:r>
      <w:r w:rsidR="00307860" w:rsidRPr="00936D59">
        <w:rPr>
          <w:sz w:val="21"/>
        </w:rPr>
        <w:br/>
      </w:r>
      <w:r w:rsidR="00307860" w:rsidRPr="00936D59">
        <w:rPr>
          <w:rStyle w:val="NormalTok"/>
          <w:sz w:val="20"/>
        </w:rPr>
        <w:t>nGenes =</w:t>
      </w:r>
      <w:r w:rsidR="00307860" w:rsidRPr="00936D59">
        <w:rPr>
          <w:rStyle w:val="StringTok"/>
          <w:sz w:val="20"/>
        </w:rPr>
        <w:t xml:space="preserve"> </w:t>
      </w:r>
      <w:r w:rsidR="00307860" w:rsidRPr="00936D59">
        <w:rPr>
          <w:rStyle w:val="KeywordTok"/>
          <w:sz w:val="20"/>
        </w:rPr>
        <w:t>ncol</w:t>
      </w:r>
      <w:r w:rsidR="00307860" w:rsidRPr="00936D59">
        <w:rPr>
          <w:rStyle w:val="NormalTok"/>
          <w:sz w:val="20"/>
        </w:rPr>
        <w:t>(datExpr)</w:t>
      </w:r>
      <w:r w:rsidR="00307860" w:rsidRPr="00936D59">
        <w:rPr>
          <w:sz w:val="21"/>
        </w:rPr>
        <w:br/>
      </w:r>
      <w:r w:rsidR="00307860" w:rsidRPr="00936D59">
        <w:rPr>
          <w:rStyle w:val="NormalTok"/>
          <w:sz w:val="20"/>
        </w:rPr>
        <w:t>nSamples =</w:t>
      </w:r>
      <w:r w:rsidR="00307860" w:rsidRPr="00936D59">
        <w:rPr>
          <w:rStyle w:val="StringTok"/>
          <w:sz w:val="20"/>
        </w:rPr>
        <w:t xml:space="preserve"> </w:t>
      </w:r>
      <w:r w:rsidR="00307860" w:rsidRPr="00936D59">
        <w:rPr>
          <w:rStyle w:val="KeywordTok"/>
          <w:sz w:val="20"/>
        </w:rPr>
        <w:t>nrow</w:t>
      </w:r>
      <w:r w:rsidR="00307860" w:rsidRPr="00936D59">
        <w:rPr>
          <w:rStyle w:val="NormalTok"/>
          <w:sz w:val="20"/>
        </w:rPr>
        <w:t>(datExpr)</w:t>
      </w:r>
      <w:r w:rsidR="00307860" w:rsidRPr="00936D59">
        <w:rPr>
          <w:sz w:val="21"/>
        </w:rPr>
        <w:br/>
      </w:r>
      <w:r w:rsidR="00307860" w:rsidRPr="00936D59">
        <w:rPr>
          <w:sz w:val="21"/>
        </w:rPr>
        <w:br/>
      </w:r>
      <w:r w:rsidR="00307860" w:rsidRPr="00936D59">
        <w:rPr>
          <w:rStyle w:val="CommentTok"/>
          <w:sz w:val="20"/>
        </w:rPr>
        <w:t># visualize the log-transformed data</w:t>
      </w:r>
      <w:r w:rsidR="00307860" w:rsidRPr="00936D59">
        <w:rPr>
          <w:sz w:val="21"/>
        </w:rPr>
        <w:br/>
      </w:r>
      <w:r w:rsidR="00307860" w:rsidRPr="00936D59">
        <w:rPr>
          <w:rStyle w:val="NormalTok"/>
          <w:sz w:val="20"/>
        </w:rPr>
        <w:t>x =</w:t>
      </w:r>
      <w:r w:rsidR="00307860" w:rsidRPr="00936D59">
        <w:rPr>
          <w:rStyle w:val="StringTok"/>
          <w:sz w:val="20"/>
        </w:rPr>
        <w:t xml:space="preserve"> </w:t>
      </w:r>
      <w:r w:rsidR="00307860" w:rsidRPr="00936D59">
        <w:rPr>
          <w:rStyle w:val="NormalTok"/>
          <w:sz w:val="20"/>
        </w:rPr>
        <w:t>reshape2</w:t>
      </w:r>
      <w:r w:rsidR="00307860" w:rsidRPr="00936D59">
        <w:rPr>
          <w:rStyle w:val="OperatorTok"/>
          <w:sz w:val="20"/>
        </w:rPr>
        <w:t>::</w:t>
      </w:r>
      <w:r w:rsidR="00307860" w:rsidRPr="00936D59">
        <w:rPr>
          <w:rStyle w:val="KeywordTok"/>
          <w:sz w:val="20"/>
        </w:rPr>
        <w:t>melt</w:t>
      </w:r>
      <w:r w:rsidR="00307860" w:rsidRPr="00936D59">
        <w:rPr>
          <w:rStyle w:val="NormalTok"/>
          <w:sz w:val="20"/>
        </w:rPr>
        <w:t>(</w:t>
      </w:r>
      <w:r w:rsidR="00307860" w:rsidRPr="00936D59">
        <w:rPr>
          <w:rStyle w:val="KeywordTok"/>
          <w:sz w:val="20"/>
        </w:rPr>
        <w:t>as.matrix</w:t>
      </w:r>
      <w:r w:rsidR="00307860" w:rsidRPr="00936D59">
        <w:rPr>
          <w:rStyle w:val="NormalTok"/>
          <w:sz w:val="20"/>
        </w:rPr>
        <w:t>(</w:t>
      </w:r>
      <w:r w:rsidR="00307860" w:rsidRPr="00936D59">
        <w:rPr>
          <w:rStyle w:val="KeywordTok"/>
          <w:sz w:val="20"/>
        </w:rPr>
        <w:t>t</w:t>
      </w:r>
      <w:r w:rsidR="00307860" w:rsidRPr="00936D59">
        <w:rPr>
          <w:rStyle w:val="NormalTok"/>
          <w:sz w:val="20"/>
        </w:rPr>
        <w:t>(datExpr)))</w:t>
      </w:r>
      <w:r w:rsidR="00307860" w:rsidRPr="00936D59">
        <w:rPr>
          <w:sz w:val="21"/>
        </w:rPr>
        <w:br/>
      </w:r>
      <w:r w:rsidR="00307860" w:rsidRPr="00936D59">
        <w:rPr>
          <w:rStyle w:val="KeywordTok"/>
          <w:sz w:val="20"/>
        </w:rPr>
        <w:t>colnames</w:t>
      </w:r>
      <w:r w:rsidR="00307860" w:rsidRPr="00936D59">
        <w:rPr>
          <w:rStyle w:val="NormalTok"/>
          <w:sz w:val="20"/>
        </w:rPr>
        <w:t>(x) =</w:t>
      </w:r>
      <w:r w:rsidR="00307860" w:rsidRPr="00936D59">
        <w:rPr>
          <w:rStyle w:val="StringTok"/>
          <w:sz w:val="20"/>
        </w:rPr>
        <w:t xml:space="preserve"> </w:t>
      </w:r>
      <w:r w:rsidR="00307860" w:rsidRPr="00936D59">
        <w:rPr>
          <w:rStyle w:val="KeywordTok"/>
          <w:sz w:val="20"/>
        </w:rPr>
        <w:t>c</w:t>
      </w:r>
      <w:r w:rsidR="00307860" w:rsidRPr="00936D59">
        <w:rPr>
          <w:rStyle w:val="NormalTok"/>
          <w:sz w:val="20"/>
        </w:rPr>
        <w:t>(</w:t>
      </w:r>
      <w:r w:rsidR="00307860" w:rsidRPr="00936D59">
        <w:rPr>
          <w:rStyle w:val="StringTok"/>
          <w:sz w:val="20"/>
        </w:rPr>
        <w:t>'gene_id'</w:t>
      </w:r>
      <w:r w:rsidR="00307860" w:rsidRPr="00936D59">
        <w:rPr>
          <w:rStyle w:val="NormalTok"/>
          <w:sz w:val="20"/>
        </w:rPr>
        <w:t xml:space="preserve">, </w:t>
      </w:r>
      <w:r w:rsidR="00307860" w:rsidRPr="00936D59">
        <w:rPr>
          <w:rStyle w:val="StringTok"/>
          <w:sz w:val="20"/>
        </w:rPr>
        <w:t>'sample'</w:t>
      </w:r>
      <w:r w:rsidR="00307860" w:rsidRPr="00936D59">
        <w:rPr>
          <w:rStyle w:val="NormalTok"/>
          <w:sz w:val="20"/>
        </w:rPr>
        <w:t xml:space="preserve">, </w:t>
      </w:r>
      <w:r w:rsidR="00307860" w:rsidRPr="00936D59">
        <w:rPr>
          <w:rStyle w:val="StringTok"/>
          <w:sz w:val="20"/>
        </w:rPr>
        <w:t>'value'</w:t>
      </w:r>
      <w:r w:rsidR="00307860" w:rsidRPr="00936D59">
        <w:rPr>
          <w:rStyle w:val="NormalTok"/>
          <w:sz w:val="20"/>
        </w:rPr>
        <w:t>)</w:t>
      </w:r>
      <w:r w:rsidR="00307860" w:rsidRPr="00936D59">
        <w:rPr>
          <w:sz w:val="21"/>
        </w:rPr>
        <w:br/>
      </w:r>
      <w:r w:rsidR="00307860" w:rsidRPr="00936D59">
        <w:rPr>
          <w:rStyle w:val="KeywordTok"/>
          <w:sz w:val="20"/>
        </w:rPr>
        <w:t>ggplot</w:t>
      </w:r>
      <w:r w:rsidR="00307860" w:rsidRPr="00936D59">
        <w:rPr>
          <w:rStyle w:val="NormalTok"/>
          <w:sz w:val="20"/>
        </w:rPr>
        <w:t xml:space="preserve">(x, </w:t>
      </w:r>
      <w:r w:rsidR="00307860" w:rsidRPr="00936D59">
        <w:rPr>
          <w:rStyle w:val="KeywordTok"/>
          <w:sz w:val="20"/>
        </w:rPr>
        <w:t>aes</w:t>
      </w:r>
      <w:r w:rsidR="00307860" w:rsidRPr="00936D59">
        <w:rPr>
          <w:rStyle w:val="NormalTok"/>
          <w:sz w:val="20"/>
        </w:rPr>
        <w:t>(</w:t>
      </w:r>
      <w:r w:rsidR="00307860" w:rsidRPr="00936D59">
        <w:rPr>
          <w:rStyle w:val="DataTypeTok"/>
          <w:sz w:val="20"/>
        </w:rPr>
        <w:t>x=</w:t>
      </w:r>
      <w:r w:rsidR="00307860" w:rsidRPr="00936D59">
        <w:rPr>
          <w:rStyle w:val="NormalTok"/>
          <w:sz w:val="20"/>
        </w:rPr>
        <w:t xml:space="preserve">value, </w:t>
      </w:r>
      <w:r w:rsidR="00307860" w:rsidRPr="00936D59">
        <w:rPr>
          <w:rStyle w:val="DataTypeTok"/>
          <w:sz w:val="20"/>
        </w:rPr>
        <w:t>color=</w:t>
      </w:r>
      <w:r w:rsidR="00307860" w:rsidRPr="00936D59">
        <w:rPr>
          <w:rStyle w:val="NormalTok"/>
          <w:sz w:val="20"/>
        </w:rPr>
        <w:t xml:space="preserve">sample)) </w:t>
      </w:r>
      <w:r w:rsidR="00307860" w:rsidRPr="00936D59">
        <w:rPr>
          <w:rStyle w:val="OperatorTok"/>
          <w:sz w:val="20"/>
        </w:rPr>
        <w:t>+</w:t>
      </w:r>
      <w:r w:rsidR="00307860" w:rsidRPr="00936D59">
        <w:rPr>
          <w:rStyle w:val="StringTok"/>
          <w:sz w:val="20"/>
        </w:rPr>
        <w:t xml:space="preserve"> </w:t>
      </w:r>
      <w:r w:rsidR="00307860" w:rsidRPr="00936D59">
        <w:rPr>
          <w:rStyle w:val="KeywordTok"/>
          <w:sz w:val="20"/>
        </w:rPr>
        <w:t>geom_density</w:t>
      </w:r>
      <w:r w:rsidR="00307860" w:rsidRPr="00936D59">
        <w:rPr>
          <w:rStyle w:val="NormalTok"/>
          <w:sz w:val="20"/>
        </w:rPr>
        <w:t xml:space="preserve">() </w:t>
      </w:r>
      <w:r w:rsidR="00307860" w:rsidRPr="00936D59">
        <w:rPr>
          <w:rStyle w:val="OperatorTok"/>
          <w:sz w:val="20"/>
        </w:rPr>
        <w:t>+</w:t>
      </w:r>
      <w:r w:rsidR="00307860" w:rsidRPr="00936D59">
        <w:rPr>
          <w:rStyle w:val="StringTok"/>
          <w:sz w:val="20"/>
        </w:rPr>
        <w:t xml:space="preserve"> </w:t>
      </w:r>
      <w:r w:rsidR="00307860" w:rsidRPr="00936D59">
        <w:rPr>
          <w:rStyle w:val="KeywordTok"/>
          <w:sz w:val="20"/>
        </w:rPr>
        <w:t>theme_Publication</w:t>
      </w:r>
      <w:r w:rsidR="00307860" w:rsidRPr="00936D59">
        <w:rPr>
          <w:rStyle w:val="NormalTok"/>
          <w:sz w:val="20"/>
        </w:rPr>
        <w:t>()</w:t>
      </w:r>
    </w:p>
    <w:p w14:paraId="3B2A1BB4" w14:textId="77777777" w:rsidR="00381518" w:rsidRPr="00936D59" w:rsidRDefault="00381518">
      <w:pPr>
        <w:pStyle w:val="SourceCode"/>
        <w:rPr>
          <w:rFonts w:ascii="Consolas" w:hAnsi="Consolas"/>
          <w:i/>
          <w:color w:val="8F5902"/>
          <w:sz w:val="20"/>
          <w:shd w:val="clear" w:color="auto" w:fill="F8F8F8"/>
        </w:rPr>
      </w:pPr>
    </w:p>
    <w:p w14:paraId="106A9F49" w14:textId="661A13B9" w:rsidR="0025542D" w:rsidRPr="00E77EBD" w:rsidRDefault="00E77EBD" w:rsidP="00E77EBD">
      <w:pPr>
        <w:jc w:val="center"/>
      </w:pPr>
      <w:r w:rsidRPr="000A7B51">
        <w:fldChar w:fldCharType="begin"/>
      </w:r>
      <w:r w:rsidRPr="000A7B51">
        <w:instrText xml:space="preserve"> INCLUDEPICTURE "/var/folders/kh/gz3_96sj4fl9fm8x5vxdvgr40000gp/T/com.microsoft.Word/WebArchiveCopyPasteTempFiles/plot_zoom_png?width=728&amp;height=570" \* MERGEFORMATINET </w:instrText>
      </w:r>
      <w:r w:rsidRPr="000A7B51">
        <w:fldChar w:fldCharType="separate"/>
      </w:r>
      <w:r w:rsidRPr="000A7B51">
        <w:rPr>
          <w:noProof/>
        </w:rPr>
        <w:drawing>
          <wp:inline distT="0" distB="0" distL="0" distR="0" wp14:anchorId="695C4D9F" wp14:editId="5343AB93">
            <wp:extent cx="4339244" cy="3254897"/>
            <wp:effectExtent l="0" t="0" r="4445" b="0"/>
            <wp:docPr id="27" name="Picture 27" descr="/var/folders/kh/gz3_96sj4fl9fm8x5vxdvgr40000gp/T/com.microsoft.Word/WebArchiveCopyPasteTempFiles/plot_zoom_png?width=728&amp;height=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728&amp;height=57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44289" cy="3258682"/>
                    </a:xfrm>
                    <a:prstGeom prst="rect">
                      <a:avLst/>
                    </a:prstGeom>
                    <a:noFill/>
                    <a:ln>
                      <a:noFill/>
                    </a:ln>
                  </pic:spPr>
                </pic:pic>
              </a:graphicData>
            </a:graphic>
          </wp:inline>
        </w:drawing>
      </w:r>
      <w:r w:rsidRPr="000A7B51">
        <w:fldChar w:fldCharType="end"/>
      </w:r>
      <w:bookmarkStart w:id="15" w:name="calculate-gene-gene-similarity"/>
      <w:bookmarkEnd w:id="15"/>
    </w:p>
    <w:p w14:paraId="656D68DE" w14:textId="77777777" w:rsidR="00210FEC" w:rsidRDefault="00307860">
      <w:pPr>
        <w:pStyle w:val="Heading3"/>
      </w:pPr>
      <w:r>
        <w:lastRenderedPageBreak/>
        <w:t>1.4 Calculate gene-gene similarity</w:t>
      </w:r>
    </w:p>
    <w:p w14:paraId="315CF314" w14:textId="77777777" w:rsidR="0025542D" w:rsidRDefault="00381518" w:rsidP="0025542D">
      <w:pPr>
        <w:pStyle w:val="BodyText"/>
      </w:pPr>
      <w:r>
        <w:t xml:space="preserve">Now, we can calculate the pairwise gene </w:t>
      </w:r>
      <w:r w:rsidR="000A7B51">
        <w:t>expression similarity</w:t>
      </w:r>
      <w:r>
        <w:t xml:space="preserve"> for each of the 9139 genes </w:t>
      </w:r>
      <w:r w:rsidR="000A7B51">
        <w:t>and save it to a matrix</w:t>
      </w:r>
      <w:r>
        <w:t>.</w:t>
      </w:r>
    </w:p>
    <w:p w14:paraId="55E6055B" w14:textId="77777777" w:rsidR="000A7B51" w:rsidRPr="0025542D" w:rsidRDefault="000A7B51" w:rsidP="0025542D">
      <w:pPr>
        <w:pStyle w:val="BodyText"/>
      </w:pPr>
      <w:r w:rsidRPr="000A7B51">
        <w:t xml:space="preserve">I calculated expression similarity for all gene pairs in a dataset using Kendall’s tau, which measures the ordinal relationship between two variables and is used in rhythmicity detection algorithms </w:t>
      </w:r>
      <w:r w:rsidRPr="000A7B51">
        <w:fldChar w:fldCharType="begin">
          <w:fldData xml:space="preserve">PEVuZE5vdGU+PENpdGU+PEF1dGhvcj5IdXRjaGlzb248L0F1dGhvcj48WWVhcj4yMDE4PC9ZZWFy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</w:fldData>
        </w:fldChar>
      </w:r>
      <w:r>
        <w:instrText xml:space="preserve"> ADDIN EN.CITE </w:instrText>
      </w:r>
      <w:r>
        <w:fldChar w:fldCharType="begin">
          <w:fldData xml:space="preserve">PEVuZE5vdGU+PENpdGU+PEF1dGhvcj5IdXRjaGlzb248L0F1dGhvcj48WWVhcj4yMDE4PC9ZZWFy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</w:fldData>
        </w:fldChar>
      </w:r>
      <w:r>
        <w:instrText xml:space="preserve"> ADDIN EN.CITE.DATA </w:instrText>
      </w:r>
      <w:r>
        <w:fldChar w:fldCharType="end"/>
      </w:r>
      <w:r w:rsidRPr="000A7B51">
        <w:fldChar w:fldCharType="separate"/>
      </w:r>
      <w:r>
        <w:rPr>
          <w:noProof/>
        </w:rPr>
        <w:t>[1]</w:t>
      </w:r>
      <w:r w:rsidRPr="000A7B51">
        <w:fldChar w:fldCharType="end"/>
      </w:r>
      <w:r>
        <w:t>.</w:t>
      </w:r>
    </w:p>
    <w:p w14:paraId="74684BA6" w14:textId="77777777" w:rsidR="00210FEC" w:rsidRPr="00936D59" w:rsidRDefault="00307860">
      <w:pPr>
        <w:pStyle w:val="SourceCode"/>
        <w:rPr>
          <w:sz w:val="21"/>
        </w:rPr>
      </w:pPr>
      <w:r w:rsidRPr="00936D59">
        <w:rPr>
          <w:rStyle w:val="NormalTok"/>
          <w:sz w:val="20"/>
        </w:rPr>
        <w:t>## Calculate Kendall's tau-b correlation for each gene-gene pair</w:t>
      </w:r>
      <w:r w:rsidRPr="00936D59">
        <w:rPr>
          <w:sz w:val="21"/>
        </w:rPr>
        <w:br/>
      </w:r>
      <w:r w:rsidRPr="00936D59">
        <w:rPr>
          <w:rStyle w:val="CommentTok"/>
          <w:sz w:val="20"/>
        </w:rPr>
        <w:t>#</w:t>
      </w:r>
      <w:r w:rsidRPr="00936D59">
        <w:rPr>
          <w:sz w:val="21"/>
        </w:rPr>
        <w:br/>
      </w:r>
      <w:r w:rsidRPr="00936D59">
        <w:rPr>
          <w:rStyle w:val="CommentTok"/>
          <w:sz w:val="20"/>
        </w:rPr>
        <w:t># sim_matrix &lt;- cor((datExpr), method = "kendall") # this step takes time</w:t>
      </w:r>
      <w:r w:rsidRPr="00936D59">
        <w:rPr>
          <w:sz w:val="21"/>
        </w:rPr>
        <w:br/>
      </w:r>
      <w:r w:rsidRPr="00936D59">
        <w:rPr>
          <w:rStyle w:val="CommentTok"/>
          <w:sz w:val="20"/>
        </w:rPr>
        <w:t># save(sim_matrix, file = paste0(path_to_repo, "/results/temp_files/sim_matrix_for_nur_TC5.RData")) # might be useful to save the sim_matrix and</w:t>
      </w:r>
      <w:r w:rsidRPr="00936D59">
        <w:rPr>
          <w:sz w:val="21"/>
        </w:rPr>
        <w:br/>
      </w:r>
      <w:r w:rsidRPr="00936D59">
        <w:rPr>
          <w:rStyle w:val="KeywordTok"/>
          <w:sz w:val="20"/>
        </w:rPr>
        <w:t>load</w:t>
      </w:r>
      <w:r w:rsidRPr="00936D59">
        <w:rPr>
          <w:rStyle w:val="NormalTok"/>
          <w:sz w:val="20"/>
        </w:rPr>
        <w:t>(</w:t>
      </w:r>
      <w:r w:rsidRPr="00936D59">
        <w:rPr>
          <w:rStyle w:val="KeywordTok"/>
          <w:sz w:val="20"/>
        </w:rPr>
        <w:t>paste0</w:t>
      </w:r>
      <w:r w:rsidRPr="00936D59">
        <w:rPr>
          <w:rStyle w:val="NormalTok"/>
          <w:sz w:val="20"/>
        </w:rPr>
        <w:t xml:space="preserve">(path_to_repo, </w:t>
      </w:r>
      <w:r w:rsidRPr="00936D59">
        <w:rPr>
          <w:rStyle w:val="StringTok"/>
          <w:sz w:val="20"/>
        </w:rPr>
        <w:t>"/results/temp_files/sim_matrix_for_nur_TC5.RData"</w:t>
      </w:r>
      <w:r w:rsidRPr="00936D59">
        <w:rPr>
          <w:rStyle w:val="NormalTok"/>
          <w:sz w:val="20"/>
        </w:rPr>
        <w:t xml:space="preserve">)) </w:t>
      </w:r>
      <w:r w:rsidRPr="00936D59">
        <w:rPr>
          <w:rStyle w:val="CommentTok"/>
          <w:sz w:val="20"/>
        </w:rPr>
        <w:t># load it up</w:t>
      </w:r>
      <w:r w:rsidRPr="00936D59">
        <w:rPr>
          <w:sz w:val="21"/>
        </w:rPr>
        <w:br/>
      </w:r>
      <w:r w:rsidRPr="00936D59">
        <w:rPr>
          <w:sz w:val="21"/>
        </w:rPr>
        <w:br/>
      </w:r>
      <w:r w:rsidRPr="00936D59">
        <w:rPr>
          <w:rStyle w:val="NormalTok"/>
          <w:sz w:val="20"/>
        </w:rPr>
        <w:t>## Let's display a chunk of the matrix (code from Hughitt 2016; github)</w:t>
      </w:r>
      <w:r w:rsidRPr="00936D59">
        <w:rPr>
          <w:sz w:val="21"/>
        </w:rPr>
        <w:br/>
      </w:r>
      <w:r w:rsidRPr="00936D59">
        <w:rPr>
          <w:rStyle w:val="NormalTok"/>
          <w:sz w:val="20"/>
        </w:rPr>
        <w:t>heatmap_indices &lt;-</w:t>
      </w:r>
      <w:r w:rsidRPr="00936D59">
        <w:rPr>
          <w:rStyle w:val="StringTok"/>
          <w:sz w:val="20"/>
        </w:rPr>
        <w:t xml:space="preserve"> </w:t>
      </w:r>
      <w:r w:rsidRPr="00936D59">
        <w:rPr>
          <w:rStyle w:val="KeywordTok"/>
          <w:sz w:val="20"/>
        </w:rPr>
        <w:t>sample</w:t>
      </w:r>
      <w:r w:rsidRPr="00936D59">
        <w:rPr>
          <w:rStyle w:val="NormalTok"/>
          <w:sz w:val="20"/>
        </w:rPr>
        <w:t>(</w:t>
      </w:r>
      <w:r w:rsidRPr="00936D59">
        <w:rPr>
          <w:rStyle w:val="KeywordTok"/>
          <w:sz w:val="20"/>
        </w:rPr>
        <w:t>nrow</w:t>
      </w:r>
      <w:r w:rsidRPr="00936D59">
        <w:rPr>
          <w:rStyle w:val="NormalTok"/>
          <w:sz w:val="20"/>
        </w:rPr>
        <w:t xml:space="preserve">(sim_matrix), </w:t>
      </w:r>
      <w:r w:rsidRPr="00936D59">
        <w:rPr>
          <w:rStyle w:val="DecValTok"/>
          <w:sz w:val="20"/>
        </w:rPr>
        <w:t>500</w:t>
      </w:r>
      <w:r w:rsidRPr="00936D59">
        <w:rPr>
          <w:rStyle w:val="NormalTok"/>
          <w:sz w:val="20"/>
        </w:rPr>
        <w:t>)</w:t>
      </w:r>
      <w:r w:rsidRPr="00936D59">
        <w:rPr>
          <w:sz w:val="21"/>
        </w:rPr>
        <w:br/>
      </w:r>
      <w:r w:rsidRPr="00936D59">
        <w:rPr>
          <w:rStyle w:val="NormalTok"/>
          <w:sz w:val="20"/>
        </w:rPr>
        <w:t>gplots</w:t>
      </w:r>
      <w:r w:rsidRPr="00936D59">
        <w:rPr>
          <w:rStyle w:val="OperatorTok"/>
          <w:sz w:val="20"/>
        </w:rPr>
        <w:t>::</w:t>
      </w:r>
      <w:r w:rsidRPr="00936D59">
        <w:rPr>
          <w:rStyle w:val="KeywordTok"/>
          <w:sz w:val="20"/>
        </w:rPr>
        <w:t>heatmap.2</w:t>
      </w:r>
      <w:r w:rsidRPr="00936D59">
        <w:rPr>
          <w:rStyle w:val="NormalTok"/>
          <w:sz w:val="20"/>
        </w:rPr>
        <w:t>(</w:t>
      </w:r>
      <w:r w:rsidRPr="00936D59">
        <w:rPr>
          <w:rStyle w:val="KeywordTok"/>
          <w:sz w:val="20"/>
        </w:rPr>
        <w:t>t</w:t>
      </w:r>
      <w:r w:rsidRPr="00936D59">
        <w:rPr>
          <w:rStyle w:val="NormalTok"/>
          <w:sz w:val="20"/>
        </w:rPr>
        <w:t>(sim_matrix[heatmap_indices, heatmap_indices]),</w:t>
      </w:r>
      <w:r w:rsidRPr="00936D59">
        <w:rPr>
          <w:sz w:val="21"/>
        </w:rPr>
        <w:br/>
      </w:r>
      <w:r w:rsidRPr="00936D59">
        <w:rPr>
          <w:rStyle w:val="NormalTok"/>
          <w:sz w:val="20"/>
        </w:rPr>
        <w:t xml:space="preserve">          </w:t>
      </w:r>
      <w:r w:rsidRPr="00936D59">
        <w:rPr>
          <w:rStyle w:val="DataTypeTok"/>
          <w:sz w:val="20"/>
        </w:rPr>
        <w:t>col=</w:t>
      </w:r>
      <w:r w:rsidRPr="00936D59">
        <w:rPr>
          <w:rStyle w:val="KeywordTok"/>
          <w:sz w:val="20"/>
        </w:rPr>
        <w:t>inferno</w:t>
      </w:r>
      <w:r w:rsidRPr="00936D59">
        <w:rPr>
          <w:rStyle w:val="NormalTok"/>
          <w:sz w:val="20"/>
        </w:rPr>
        <w:t>(</w:t>
      </w:r>
      <w:r w:rsidRPr="00936D59">
        <w:rPr>
          <w:rStyle w:val="DecValTok"/>
          <w:sz w:val="20"/>
        </w:rPr>
        <w:t>100</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labRow=</w:t>
      </w:r>
      <w:r w:rsidRPr="00936D59">
        <w:rPr>
          <w:rStyle w:val="OtherTok"/>
          <w:sz w:val="20"/>
        </w:rPr>
        <w:t>NA</w:t>
      </w:r>
      <w:r w:rsidRPr="00936D59">
        <w:rPr>
          <w:rStyle w:val="NormalTok"/>
          <w:sz w:val="20"/>
        </w:rPr>
        <w:t xml:space="preserve">, </w:t>
      </w:r>
      <w:r w:rsidRPr="00936D59">
        <w:rPr>
          <w:rStyle w:val="DataTypeTok"/>
          <w:sz w:val="20"/>
        </w:rPr>
        <w:t>labCol=</w:t>
      </w:r>
      <w:r w:rsidRPr="00936D59">
        <w:rPr>
          <w:rStyle w:val="OtherTok"/>
          <w:sz w:val="20"/>
        </w:rPr>
        <w:t>NA</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trace=</w:t>
      </w:r>
      <w:r w:rsidRPr="00936D59">
        <w:rPr>
          <w:rStyle w:val="StringTok"/>
          <w:sz w:val="20"/>
        </w:rPr>
        <w:t>'none'</w:t>
      </w:r>
      <w:r w:rsidRPr="00936D59">
        <w:rPr>
          <w:rStyle w:val="NormalTok"/>
          <w:sz w:val="20"/>
        </w:rPr>
        <w:t xml:space="preserve">, </w:t>
      </w:r>
      <w:r w:rsidRPr="00936D59">
        <w:rPr>
          <w:rStyle w:val="DataTypeTok"/>
          <w:sz w:val="20"/>
        </w:rPr>
        <w:t>dendrogram=</w:t>
      </w:r>
      <w:r w:rsidRPr="00936D59">
        <w:rPr>
          <w:rStyle w:val="StringTok"/>
          <w:sz w:val="20"/>
        </w:rPr>
        <w:t>'row'</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xlab=</w:t>
      </w:r>
      <w:r w:rsidRPr="00936D59">
        <w:rPr>
          <w:rStyle w:val="StringTok"/>
          <w:sz w:val="20"/>
        </w:rPr>
        <w:t>'Gene'</w:t>
      </w:r>
      <w:r w:rsidRPr="00936D59">
        <w:rPr>
          <w:rStyle w:val="NormalTok"/>
          <w:sz w:val="20"/>
        </w:rPr>
        <w:t xml:space="preserve">, </w:t>
      </w:r>
      <w:r w:rsidRPr="00936D59">
        <w:rPr>
          <w:rStyle w:val="DataTypeTok"/>
          <w:sz w:val="20"/>
        </w:rPr>
        <w:t>ylab=</w:t>
      </w:r>
      <w:r w:rsidRPr="00936D59">
        <w:rPr>
          <w:rStyle w:val="StringTok"/>
          <w:sz w:val="20"/>
        </w:rPr>
        <w:t>'Gene'</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main=</w:t>
      </w:r>
      <w:r w:rsidRPr="00936D59">
        <w:rPr>
          <w:rStyle w:val="StringTok"/>
          <w:sz w:val="20"/>
        </w:rPr>
        <w:t xml:space="preserve">'Similarity matrix </w:t>
      </w:r>
      <w:r w:rsidRPr="00936D59">
        <w:rPr>
          <w:rStyle w:val="CharTok"/>
          <w:sz w:val="20"/>
        </w:rPr>
        <w:t>\n</w:t>
      </w:r>
      <w:r w:rsidRPr="00936D59">
        <w:rPr>
          <w:rStyle w:val="StringTok"/>
          <w:sz w:val="20"/>
        </w:rPr>
        <w:t xml:space="preserve"> correlation method = "kendall" </w:t>
      </w:r>
      <w:r w:rsidRPr="00936D59">
        <w:rPr>
          <w:rStyle w:val="CharTok"/>
          <w:sz w:val="20"/>
        </w:rPr>
        <w:t>\n</w:t>
      </w:r>
      <w:r w:rsidRPr="00936D59">
        <w:rPr>
          <w:rStyle w:val="StringTok"/>
          <w:sz w:val="20"/>
        </w:rPr>
        <w:t xml:space="preserve"> (500 random genes)'</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density.info=</w:t>
      </w:r>
      <w:r w:rsidRPr="00936D59">
        <w:rPr>
          <w:rStyle w:val="StringTok"/>
          <w:sz w:val="20"/>
        </w:rPr>
        <w:t>'none'</w:t>
      </w:r>
      <w:r w:rsidRPr="00936D59">
        <w:rPr>
          <w:rStyle w:val="NormalTok"/>
          <w:sz w:val="20"/>
        </w:rPr>
        <w:t xml:space="preserve">, </w:t>
      </w:r>
      <w:r w:rsidRPr="00936D59">
        <w:rPr>
          <w:rStyle w:val="DataTypeTok"/>
          <w:sz w:val="20"/>
        </w:rPr>
        <w:t>revC=</w:t>
      </w:r>
      <w:r w:rsidRPr="00936D59">
        <w:rPr>
          <w:rStyle w:val="OtherTok"/>
          <w:sz w:val="20"/>
        </w:rPr>
        <w:t>TRUE</w:t>
      </w:r>
      <w:r w:rsidRPr="00936D59">
        <w:rPr>
          <w:rStyle w:val="NormalTok"/>
          <w:sz w:val="20"/>
        </w:rPr>
        <w:t>)</w:t>
      </w:r>
    </w:p>
    <w:p w14:paraId="602B061B" w14:textId="77777777" w:rsidR="000A7B51" w:rsidRPr="000A7B51" w:rsidRDefault="000A7B51" w:rsidP="000A7B51">
      <w:pPr>
        <w:jc w:val="center"/>
      </w:pPr>
      <w:r w:rsidRPr="000A7B51">
        <w:fldChar w:fldCharType="begin"/>
      </w:r>
      <w:r w:rsidRPr="000A7B51">
        <w:instrText xml:space="preserve"> INCLUDEPICTURE "/var/folders/kh/gz3_96sj4fl9fm8x5vxdvgr40000gp/T/com.microsoft.Word/WebArchiveCopyPasteTempFiles/plot_zoom_png?width=624&amp;height=514" \* MERGEFORMATINET </w:instrText>
      </w:r>
      <w:r w:rsidRPr="000A7B51">
        <w:fldChar w:fldCharType="separate"/>
      </w:r>
      <w:r w:rsidRPr="000A7B51">
        <w:rPr>
          <w:noProof/>
        </w:rPr>
        <w:drawing>
          <wp:inline distT="0" distB="0" distL="0" distR="0" wp14:anchorId="61BEDA13" wp14:editId="71C10196">
            <wp:extent cx="4411834" cy="3309347"/>
            <wp:effectExtent l="0" t="0" r="0" b="5715"/>
            <wp:docPr id="28" name="Picture 28" descr="/var/folders/kh/gz3_96sj4fl9fm8x5vxdvgr40000gp/T/com.microsoft.Word/WebArchiveCopyPasteTempFiles/plot_zoom_png?width=624&amp;height=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24&amp;height=5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14572" cy="3311401"/>
                    </a:xfrm>
                    <a:prstGeom prst="rect">
                      <a:avLst/>
                    </a:prstGeom>
                    <a:noFill/>
                    <a:ln>
                      <a:noFill/>
                    </a:ln>
                  </pic:spPr>
                </pic:pic>
              </a:graphicData>
            </a:graphic>
          </wp:inline>
        </w:drawing>
      </w:r>
      <w:r w:rsidRPr="000A7B51">
        <w:fldChar w:fldCharType="end"/>
      </w:r>
    </w:p>
    <w:p w14:paraId="6D961BBD" w14:textId="77777777" w:rsidR="00210FEC" w:rsidRDefault="00210FEC" w:rsidP="000A7B51">
      <w:pPr>
        <w:pStyle w:val="FirstParagraph"/>
        <w:jc w:val="center"/>
      </w:pPr>
    </w:p>
    <w:p w14:paraId="32B30B03" w14:textId="77777777" w:rsidR="00210FEC" w:rsidRDefault="00307860">
      <w:pPr>
        <w:pStyle w:val="Heading3"/>
      </w:pPr>
      <w:bookmarkStart w:id="16" w:name="create-adjacency-matrix"/>
      <w:bookmarkEnd w:id="16"/>
      <w:r>
        <w:lastRenderedPageBreak/>
        <w:t>1.5 Create adjacency matrix</w:t>
      </w:r>
    </w:p>
    <w:p w14:paraId="19BA348E" w14:textId="77777777" w:rsidR="000A7B51" w:rsidRPr="00D228CA" w:rsidRDefault="000A7B51" w:rsidP="000A7B51">
      <w:pPr>
        <w:pStyle w:val="BodyText"/>
        <w:rPr>
          <w:rFonts w:asciiTheme="minorHAnsi" w:hAnsiTheme="minorHAnsi"/>
        </w:rPr>
      </w:pPr>
      <w:r w:rsidRPr="00D228CA">
        <w:rPr>
          <w:rFonts w:asciiTheme="minorHAnsi" w:hAnsiTheme="minorHAnsi"/>
        </w:rPr>
        <w:t>From the above similarity matrix, we then need to create the adjacency matrix needed for constructing a gene co-expression network.</w:t>
      </w:r>
    </w:p>
    <w:p w14:paraId="177EE37C" w14:textId="77777777" w:rsidR="00210FEC" w:rsidRDefault="00307860" w:rsidP="000A7B51">
      <w:pPr>
        <w:pStyle w:val="Compact"/>
      </w:pPr>
      <w:r w:rsidRPr="000A7B51">
        <w:t>To create the adjacency matrix, we need to first identify the soft-thresholding power</w:t>
      </w:r>
      <w:r w:rsidR="00D228CA">
        <w:t xml:space="preserve"> by calling the network topology analysis function from the WGCNA package</w:t>
      </w:r>
      <w:r w:rsidR="000A7B51">
        <w:t xml:space="preserve"> </w:t>
      </w:r>
      <w:r w:rsidR="000A7B51">
        <w:fldChar w:fldCharType="begin"/>
      </w:r>
      <w:r w:rsidR="000A7B51">
        <w:instrText xml:space="preserve"> ADDIN EN.CITE &lt;EndNote&gt;&lt;Cite&gt;&lt;Author&gt;Langfelder&lt;/Author&gt;&lt;Year&gt;2008&lt;/Year&gt;&lt;RecNum&gt;468&lt;/RecNum&gt;&lt;DisplayText&gt;[2]&lt;/DisplayText&gt;&lt;record&gt;&lt;rec-number&gt;468&lt;/rec-number&gt;&lt;foreign-keys&gt;&lt;key app="EN" db-id="s5vz0x5avepw53e5r9d5tdwu5pxp50w0t5zp" timestamp="1599782697"&gt;468&lt;/key&gt;&lt;/foreign-keys&gt;&lt;ref-type name="Journal Article"&gt;17&lt;/ref-type&gt;&lt;contributors&gt;&lt;authors&gt;&lt;author&gt;Langfelder, Peter&lt;/author&gt;&lt;author&gt;Horvath, Steve&lt;/author&gt;&lt;/authors&gt;&lt;/contributors&gt;&lt;titles&gt;&lt;title&gt;WGCNA: an R package for weighted correlation network analysis&lt;/title&gt;&lt;secondary-title&gt;BMC Bioinformatics&lt;/secondary-title&gt;&lt;/titles&gt;&lt;periodical&gt;&lt;full-title&gt;BMC Bioinformatics&lt;/full-title&gt;&lt;/periodical&gt;&lt;pages&gt;559&lt;/pages&gt;&lt;volume&gt;9&lt;/volume&gt;&lt;number&gt;1&lt;/number&gt;&lt;dates&gt;&lt;year&gt;2008&lt;/year&gt;&lt;pub-dates&gt;&lt;date&gt;2008/12/29&lt;/date&gt;&lt;/pub-dates&gt;&lt;/dates&gt;&lt;isbn&gt;1471-2105&lt;/isbn&gt;&lt;urls&gt;&lt;related-urls&gt;&lt;url&gt;https://doi.org/10.1186/1471-2105-9-559&lt;/url&gt;&lt;/related-urls&gt;&lt;/urls&gt;&lt;electronic-resource-num&gt;10.1186/1471-2105-9-559&lt;/electronic-resource-num&gt;&lt;/record&gt;&lt;/Cite&gt;&lt;/EndNote&gt;</w:instrText>
      </w:r>
      <w:r w:rsidR="000A7B51">
        <w:fldChar w:fldCharType="separate"/>
      </w:r>
      <w:r w:rsidR="000A7B51">
        <w:rPr>
          <w:noProof/>
        </w:rPr>
        <w:t>[2]</w:t>
      </w:r>
      <w:r w:rsidR="000A7B51">
        <w:fldChar w:fldCharType="end"/>
      </w:r>
      <w:r w:rsidR="000A7B51">
        <w:t xml:space="preserve">. </w:t>
      </w:r>
      <w:r w:rsidR="0025542D">
        <w:br/>
      </w:r>
    </w:p>
    <w:p w14:paraId="79E9D2DA" w14:textId="77777777" w:rsidR="00210FEC" w:rsidRPr="00936D59" w:rsidRDefault="00307860">
      <w:pPr>
        <w:pStyle w:val="SourceCode"/>
        <w:rPr>
          <w:sz w:val="21"/>
        </w:rPr>
      </w:pPr>
      <w:r w:rsidRPr="00936D59">
        <w:rPr>
          <w:rStyle w:val="CommentTok"/>
          <w:sz w:val="20"/>
        </w:rPr>
        <w:t># Choose a set of soft-thresholding powers</w:t>
      </w:r>
      <w:r w:rsidRPr="00936D59">
        <w:rPr>
          <w:sz w:val="21"/>
        </w:rPr>
        <w:br/>
      </w:r>
      <w:r w:rsidRPr="00936D59">
        <w:rPr>
          <w:rStyle w:val="NormalTok"/>
          <w:sz w:val="20"/>
        </w:rPr>
        <w:t>powers =</w:t>
      </w:r>
      <w:r w:rsidRPr="00936D59">
        <w:rPr>
          <w:rStyle w:val="StringTok"/>
          <w:sz w:val="20"/>
        </w:rPr>
        <w:t xml:space="preserve"> </w:t>
      </w:r>
      <w:r w:rsidRPr="00936D59">
        <w:rPr>
          <w:rStyle w:val="KeywordTok"/>
          <w:sz w:val="20"/>
        </w:rPr>
        <w:t>c</w:t>
      </w:r>
      <w:r w:rsidRPr="00936D59">
        <w:rPr>
          <w:rStyle w:val="NormalTok"/>
          <w:sz w:val="20"/>
        </w:rPr>
        <w:t>(</w:t>
      </w:r>
      <w:proofErr w:type="gramStart"/>
      <w:r w:rsidRPr="00936D59">
        <w:rPr>
          <w:rStyle w:val="KeywordTok"/>
          <w:sz w:val="20"/>
        </w:rPr>
        <w:t>c</w:t>
      </w:r>
      <w:r w:rsidRPr="00936D59">
        <w:rPr>
          <w:rStyle w:val="NormalTok"/>
          <w:sz w:val="20"/>
        </w:rPr>
        <w:t>(</w:t>
      </w:r>
      <w:proofErr w:type="gramEnd"/>
      <w:r w:rsidRPr="00936D59">
        <w:rPr>
          <w:rStyle w:val="DecValTok"/>
          <w:sz w:val="20"/>
        </w:rPr>
        <w:t>1</w:t>
      </w:r>
      <w:r w:rsidRPr="00936D59">
        <w:rPr>
          <w:rStyle w:val="OperatorTok"/>
          <w:sz w:val="20"/>
        </w:rPr>
        <w:t>:</w:t>
      </w:r>
      <w:r w:rsidRPr="00936D59">
        <w:rPr>
          <w:rStyle w:val="DecValTok"/>
          <w:sz w:val="20"/>
        </w:rPr>
        <w:t>10</w:t>
      </w:r>
      <w:r w:rsidRPr="00936D59">
        <w:rPr>
          <w:rStyle w:val="NormalTok"/>
          <w:sz w:val="20"/>
        </w:rPr>
        <w:t xml:space="preserve">), </w:t>
      </w:r>
      <w:r w:rsidRPr="00936D59">
        <w:rPr>
          <w:rStyle w:val="KeywordTok"/>
          <w:sz w:val="20"/>
        </w:rPr>
        <w:t>seq</w:t>
      </w:r>
      <w:r w:rsidRPr="00936D59">
        <w:rPr>
          <w:rStyle w:val="NormalTok"/>
          <w:sz w:val="20"/>
        </w:rPr>
        <w:t>(</w:t>
      </w:r>
      <w:r w:rsidRPr="00936D59">
        <w:rPr>
          <w:rStyle w:val="DataTypeTok"/>
          <w:sz w:val="20"/>
        </w:rPr>
        <w:t>from =</w:t>
      </w:r>
      <w:r w:rsidRPr="00936D59">
        <w:rPr>
          <w:rStyle w:val="NormalTok"/>
          <w:sz w:val="20"/>
        </w:rPr>
        <w:t xml:space="preserve"> </w:t>
      </w:r>
      <w:r w:rsidRPr="00936D59">
        <w:rPr>
          <w:rStyle w:val="DecValTok"/>
          <w:sz w:val="20"/>
        </w:rPr>
        <w:t>12</w:t>
      </w:r>
      <w:r w:rsidRPr="00936D59">
        <w:rPr>
          <w:rStyle w:val="NormalTok"/>
          <w:sz w:val="20"/>
        </w:rPr>
        <w:t xml:space="preserve">, </w:t>
      </w:r>
      <w:r w:rsidRPr="00936D59">
        <w:rPr>
          <w:rStyle w:val="DataTypeTok"/>
          <w:sz w:val="20"/>
        </w:rPr>
        <w:t>to=</w:t>
      </w:r>
      <w:r w:rsidRPr="00936D59">
        <w:rPr>
          <w:rStyle w:val="DecValTok"/>
          <w:sz w:val="20"/>
        </w:rPr>
        <w:t>20</w:t>
      </w:r>
      <w:r w:rsidRPr="00936D59">
        <w:rPr>
          <w:rStyle w:val="NormalTok"/>
          <w:sz w:val="20"/>
        </w:rPr>
        <w:t xml:space="preserve">, </w:t>
      </w:r>
      <w:r w:rsidRPr="00936D59">
        <w:rPr>
          <w:rStyle w:val="DataTypeTok"/>
          <w:sz w:val="20"/>
        </w:rPr>
        <w:t>by=</w:t>
      </w:r>
      <w:r w:rsidRPr="00936D59">
        <w:rPr>
          <w:rStyle w:val="DecValTok"/>
          <w:sz w:val="20"/>
        </w:rPr>
        <w:t>2</w:t>
      </w:r>
      <w:r w:rsidRPr="00936D59">
        <w:rPr>
          <w:rStyle w:val="NormalTok"/>
          <w:sz w:val="20"/>
        </w:rPr>
        <w:t>))</w:t>
      </w:r>
      <w:r w:rsidRPr="00936D59">
        <w:rPr>
          <w:sz w:val="21"/>
        </w:rPr>
        <w:br/>
      </w:r>
      <w:r w:rsidRPr="00936D59">
        <w:rPr>
          <w:rStyle w:val="CommentTok"/>
          <w:sz w:val="20"/>
        </w:rPr>
        <w:t># # Call the network topology analysis function</w:t>
      </w:r>
      <w:r w:rsidRPr="00936D59">
        <w:rPr>
          <w:sz w:val="21"/>
        </w:rPr>
        <w:br/>
      </w:r>
      <w:r w:rsidRPr="00936D59">
        <w:rPr>
          <w:rStyle w:val="NormalTok"/>
          <w:sz w:val="20"/>
        </w:rPr>
        <w:t>sft =</w:t>
      </w:r>
      <w:r w:rsidRPr="00936D59">
        <w:rPr>
          <w:rStyle w:val="StringTok"/>
          <w:sz w:val="20"/>
        </w:rPr>
        <w:t xml:space="preserve"> </w:t>
      </w:r>
      <w:r w:rsidRPr="00936D59">
        <w:rPr>
          <w:rStyle w:val="KeywordTok"/>
          <w:sz w:val="20"/>
        </w:rPr>
        <w:t>pickSoftThreshold</w:t>
      </w:r>
      <w:r w:rsidRPr="00936D59">
        <w:rPr>
          <w:rStyle w:val="NormalTok"/>
          <w:sz w:val="20"/>
        </w:rPr>
        <w:t xml:space="preserve">(datExpr, </w:t>
      </w:r>
      <w:r w:rsidRPr="00936D59">
        <w:rPr>
          <w:rStyle w:val="DataTypeTok"/>
          <w:sz w:val="20"/>
        </w:rPr>
        <w:t>powerVector =</w:t>
      </w:r>
      <w:r w:rsidRPr="00936D59">
        <w:rPr>
          <w:rStyle w:val="NormalTok"/>
          <w:sz w:val="20"/>
        </w:rPr>
        <w:t xml:space="preserve"> powers, </w:t>
      </w:r>
      <w:r w:rsidRPr="00936D59">
        <w:rPr>
          <w:rStyle w:val="DataTypeTok"/>
          <w:sz w:val="20"/>
        </w:rPr>
        <w:t>verbose =</w:t>
      </w:r>
      <w:r w:rsidRPr="00936D59">
        <w:rPr>
          <w:rStyle w:val="NormalTok"/>
          <w:sz w:val="20"/>
        </w:rPr>
        <w:t xml:space="preserve"> </w:t>
      </w:r>
      <w:r w:rsidRPr="00936D59">
        <w:rPr>
          <w:rStyle w:val="DecValTok"/>
          <w:sz w:val="20"/>
        </w:rPr>
        <w:t>5</w:t>
      </w:r>
      <w:r w:rsidRPr="00936D59">
        <w:rPr>
          <w:rStyle w:val="NormalTok"/>
          <w:sz w:val="20"/>
        </w:rPr>
        <w:t>)</w:t>
      </w:r>
    </w:p>
    <w:p w14:paraId="1A4AE7FD" w14:textId="77777777" w:rsidR="00210FEC" w:rsidRPr="00936D59" w:rsidRDefault="00307860">
      <w:pPr>
        <w:pStyle w:val="SourceCode"/>
        <w:rPr>
          <w:sz w:val="21"/>
        </w:rPr>
      </w:pPr>
      <w:r w:rsidRPr="00936D59">
        <w:rPr>
          <w:rStyle w:val="VerbatimChar"/>
          <w:sz w:val="20"/>
        </w:rPr>
        <w:t>## pickSoftThreshold: will use block size 4895.</w:t>
      </w:r>
      <w:r w:rsidRPr="00936D59">
        <w:rPr>
          <w:sz w:val="21"/>
        </w:rPr>
        <w:br/>
      </w:r>
      <w:r w:rsidRPr="00936D59">
        <w:rPr>
          <w:rStyle w:val="VerbatimChar"/>
          <w:sz w:val="20"/>
        </w:rPr>
        <w:t>##  pickSoftThreshold: calculating connectivity for given powers...</w:t>
      </w:r>
      <w:r w:rsidRPr="00936D59">
        <w:rPr>
          <w:sz w:val="21"/>
        </w:rPr>
        <w:br/>
      </w:r>
      <w:r w:rsidRPr="00936D59">
        <w:rPr>
          <w:rStyle w:val="VerbatimChar"/>
          <w:sz w:val="20"/>
        </w:rPr>
        <w:t>##    ..working on genes 1 through 4895 of 9139</w:t>
      </w:r>
      <w:r w:rsidRPr="00936D59">
        <w:rPr>
          <w:sz w:val="21"/>
        </w:rPr>
        <w:br/>
      </w:r>
      <w:r w:rsidRPr="00936D59">
        <w:rPr>
          <w:rStyle w:val="VerbatimChar"/>
          <w:sz w:val="20"/>
        </w:rPr>
        <w:t>##    ..working on genes 4896 through 9139 of 9139</w:t>
      </w:r>
      <w:r w:rsidRPr="00936D59">
        <w:rPr>
          <w:sz w:val="21"/>
        </w:rPr>
        <w:br/>
      </w:r>
      <w:r w:rsidRPr="00936D59">
        <w:rPr>
          <w:rStyle w:val="VerbatimChar"/>
          <w:sz w:val="20"/>
        </w:rPr>
        <w:t>##    Power SFT.R.sq  slope truncated.R.sq mean.k. median.k. max.k.</w:t>
      </w:r>
      <w:r w:rsidRPr="00936D59">
        <w:rPr>
          <w:sz w:val="21"/>
        </w:rPr>
        <w:br/>
      </w:r>
      <w:r w:rsidRPr="00936D59">
        <w:rPr>
          <w:rStyle w:val="VerbatimChar"/>
          <w:sz w:val="20"/>
        </w:rPr>
        <w:t>## 1      1    0.845  1.900          0.995  3310.0   3390.00   4730</w:t>
      </w:r>
      <w:r w:rsidRPr="00936D59">
        <w:rPr>
          <w:sz w:val="21"/>
        </w:rPr>
        <w:br/>
      </w:r>
      <w:r w:rsidRPr="00936D59">
        <w:rPr>
          <w:rStyle w:val="VerbatimChar"/>
          <w:sz w:val="20"/>
        </w:rPr>
        <w:t>## 2      2    0.248  0.276          0.930  1720.0   1710.00   3200</w:t>
      </w:r>
      <w:r w:rsidRPr="00936D59">
        <w:rPr>
          <w:sz w:val="21"/>
        </w:rPr>
        <w:br/>
      </w:r>
      <w:r w:rsidRPr="00936D59">
        <w:rPr>
          <w:rStyle w:val="VerbatimChar"/>
          <w:sz w:val="20"/>
        </w:rPr>
        <w:t>## 3      3    0.343 -0.284          0.907  1050.0    988.00   2410</w:t>
      </w:r>
      <w:r w:rsidRPr="00936D59">
        <w:rPr>
          <w:sz w:val="21"/>
        </w:rPr>
        <w:br/>
      </w:r>
      <w:r w:rsidRPr="00936D59">
        <w:rPr>
          <w:rStyle w:val="VerbatimChar"/>
          <w:sz w:val="20"/>
        </w:rPr>
        <w:t>## 4      4    0.696 -0.580          0.922   701.0    616.00   1930</w:t>
      </w:r>
      <w:r w:rsidRPr="00936D59">
        <w:rPr>
          <w:sz w:val="21"/>
        </w:rPr>
        <w:br/>
      </w:r>
      <w:r w:rsidRPr="00936D59">
        <w:rPr>
          <w:rStyle w:val="VerbatimChar"/>
          <w:sz w:val="20"/>
        </w:rPr>
        <w:t>## 5      5    0.818 -0.762          0.951   499.0    402.00   1600</w:t>
      </w:r>
      <w:r w:rsidRPr="00936D59">
        <w:rPr>
          <w:sz w:val="21"/>
        </w:rPr>
        <w:br/>
      </w:r>
      <w:r w:rsidRPr="00936D59">
        <w:rPr>
          <w:rStyle w:val="VerbatimChar"/>
          <w:sz w:val="20"/>
        </w:rPr>
        <w:t>## 6      6    0.847 -0.896          0.942   371.0    272.00   1360</w:t>
      </w:r>
      <w:r w:rsidRPr="00936D59">
        <w:rPr>
          <w:sz w:val="21"/>
        </w:rPr>
        <w:br/>
      </w:r>
      <w:r w:rsidRPr="00936D59">
        <w:rPr>
          <w:rStyle w:val="VerbatimChar"/>
          <w:sz w:val="20"/>
        </w:rPr>
        <w:t>## 7      7    0.854 -0.992          0.933   285.0    190.00   1180</w:t>
      </w:r>
      <w:r w:rsidRPr="00936D59">
        <w:rPr>
          <w:sz w:val="21"/>
        </w:rPr>
        <w:br/>
      </w:r>
      <w:r w:rsidRPr="00936D59">
        <w:rPr>
          <w:rStyle w:val="VerbatimChar"/>
          <w:sz w:val="20"/>
        </w:rPr>
        <w:t>## 8      8    0.868 -1.060          0.935   225.0    136.00   1030</w:t>
      </w:r>
      <w:r w:rsidRPr="00936D59">
        <w:rPr>
          <w:sz w:val="21"/>
        </w:rPr>
        <w:br/>
      </w:r>
      <w:r w:rsidRPr="00936D59">
        <w:rPr>
          <w:rStyle w:val="VerbatimChar"/>
          <w:sz w:val="20"/>
        </w:rPr>
        <w:t>## 9      9    0.879 -1.110          0.940   181.0     99.10    919</w:t>
      </w:r>
      <w:r w:rsidRPr="00936D59">
        <w:rPr>
          <w:sz w:val="21"/>
        </w:rPr>
        <w:br/>
      </w:r>
      <w:r w:rsidRPr="00936D59">
        <w:rPr>
          <w:rStyle w:val="VerbatimChar"/>
          <w:sz w:val="20"/>
        </w:rPr>
        <w:t>## 10    10    0.874 -1.160          0.928   148.0     73.40    824</w:t>
      </w:r>
      <w:r w:rsidRPr="00936D59">
        <w:rPr>
          <w:sz w:val="21"/>
        </w:rPr>
        <w:br/>
      </w:r>
      <w:r w:rsidRPr="00936D59">
        <w:rPr>
          <w:rStyle w:val="VerbatimChar"/>
          <w:sz w:val="20"/>
        </w:rPr>
        <w:t>## 11    12    0.879 -1.220          0.928   103.0     42.20    676</w:t>
      </w:r>
      <w:r w:rsidRPr="00936D59">
        <w:rPr>
          <w:sz w:val="21"/>
        </w:rPr>
        <w:br/>
      </w:r>
      <w:r w:rsidRPr="00936D59">
        <w:rPr>
          <w:rStyle w:val="VerbatimChar"/>
          <w:sz w:val="20"/>
        </w:rPr>
        <w:t>## 12    14    0.879 -1.280          0.921    74.8     25.40    568</w:t>
      </w:r>
      <w:r w:rsidRPr="00936D59">
        <w:rPr>
          <w:sz w:val="21"/>
        </w:rPr>
        <w:br/>
      </w:r>
      <w:r w:rsidRPr="00936D59">
        <w:rPr>
          <w:rStyle w:val="VerbatimChar"/>
          <w:sz w:val="20"/>
        </w:rPr>
        <w:t>## 13    16    0.874 -1.310          0.916    56.1     15.80    485</w:t>
      </w:r>
      <w:r w:rsidRPr="00936D59">
        <w:rPr>
          <w:sz w:val="21"/>
        </w:rPr>
        <w:br/>
      </w:r>
      <w:r w:rsidRPr="00936D59">
        <w:rPr>
          <w:rStyle w:val="VerbatimChar"/>
          <w:sz w:val="20"/>
        </w:rPr>
        <w:t>## 14    18    0.842 -1.360          0.884    43.2     10.10    420</w:t>
      </w:r>
      <w:r w:rsidRPr="00936D59">
        <w:rPr>
          <w:sz w:val="21"/>
        </w:rPr>
        <w:br/>
      </w:r>
      <w:r w:rsidRPr="00936D59">
        <w:rPr>
          <w:rStyle w:val="VerbatimChar"/>
          <w:sz w:val="20"/>
        </w:rPr>
        <w:t>## 15    20    0.827 -1.390          0.874    34.0      6.64    367</w:t>
      </w:r>
    </w:p>
    <w:p w14:paraId="46B292E0" w14:textId="77777777" w:rsidR="00210FEC" w:rsidRPr="00936D59" w:rsidRDefault="00307860" w:rsidP="00D228CA">
      <w:pPr>
        <w:pStyle w:val="SourceCode"/>
        <w:rPr>
          <w:sz w:val="21"/>
        </w:rPr>
      </w:pPr>
      <w:r w:rsidRPr="00936D59">
        <w:rPr>
          <w:rStyle w:val="CommentTok"/>
          <w:sz w:val="20"/>
        </w:rPr>
        <w:t># Plot the results:</w:t>
      </w:r>
      <w:r w:rsidRPr="00936D59">
        <w:rPr>
          <w:sz w:val="21"/>
        </w:rPr>
        <w:br/>
      </w:r>
      <w:r w:rsidRPr="00936D59">
        <w:rPr>
          <w:rStyle w:val="CommentTok"/>
          <w:sz w:val="20"/>
        </w:rPr>
        <w:t xml:space="preserve"># </w:t>
      </w:r>
      <w:proofErr w:type="spellStart"/>
      <w:r w:rsidRPr="00936D59">
        <w:rPr>
          <w:rStyle w:val="CommentTok"/>
          <w:sz w:val="20"/>
        </w:rPr>
        <w:t>sizeGrWindow</w:t>
      </w:r>
      <w:proofErr w:type="spellEnd"/>
      <w:r w:rsidRPr="00936D59">
        <w:rPr>
          <w:rStyle w:val="CommentTok"/>
          <w:sz w:val="20"/>
        </w:rPr>
        <w:t>(9, 5)</w:t>
      </w:r>
      <w:r w:rsidRPr="00936D59">
        <w:rPr>
          <w:sz w:val="21"/>
        </w:rPr>
        <w:br/>
      </w:r>
      <w:r w:rsidRPr="00936D59">
        <w:rPr>
          <w:rStyle w:val="CommentTok"/>
          <w:sz w:val="20"/>
        </w:rPr>
        <w:t># par(</w:t>
      </w:r>
      <w:proofErr w:type="spellStart"/>
      <w:r w:rsidRPr="00936D59">
        <w:rPr>
          <w:rStyle w:val="CommentTok"/>
          <w:sz w:val="20"/>
        </w:rPr>
        <w:t>mfrow</w:t>
      </w:r>
      <w:proofErr w:type="spellEnd"/>
      <w:r w:rsidRPr="00936D59">
        <w:rPr>
          <w:rStyle w:val="CommentTok"/>
          <w:sz w:val="20"/>
        </w:rPr>
        <w:t xml:space="preserve"> = c(1,2));</w:t>
      </w:r>
      <w:r w:rsidRPr="00936D59">
        <w:rPr>
          <w:sz w:val="21"/>
        </w:rPr>
        <w:br/>
      </w:r>
      <w:r w:rsidRPr="00936D59">
        <w:rPr>
          <w:rStyle w:val="NormalTok"/>
          <w:sz w:val="20"/>
        </w:rPr>
        <w:t>cex1 =</w:t>
      </w:r>
      <w:r w:rsidRPr="00936D59">
        <w:rPr>
          <w:rStyle w:val="StringTok"/>
          <w:sz w:val="20"/>
        </w:rPr>
        <w:t xml:space="preserve"> </w:t>
      </w:r>
      <w:r w:rsidRPr="00936D59">
        <w:rPr>
          <w:rStyle w:val="FloatTok"/>
          <w:sz w:val="20"/>
        </w:rPr>
        <w:t>0.9</w:t>
      </w:r>
      <w:r w:rsidRPr="00936D59">
        <w:rPr>
          <w:rStyle w:val="NormalTok"/>
          <w:sz w:val="20"/>
        </w:rPr>
        <w:t>;</w:t>
      </w:r>
      <w:r w:rsidRPr="00936D59">
        <w:rPr>
          <w:sz w:val="21"/>
        </w:rPr>
        <w:br/>
      </w:r>
      <w:r w:rsidRPr="00936D59">
        <w:rPr>
          <w:rStyle w:val="CommentTok"/>
          <w:sz w:val="20"/>
        </w:rPr>
        <w:t># Scale-free topology fit index as a function of the soft-thresholding power</w:t>
      </w:r>
      <w:r w:rsidRPr="00936D59">
        <w:rPr>
          <w:sz w:val="21"/>
        </w:rPr>
        <w:br/>
      </w:r>
      <w:r w:rsidRPr="00936D59">
        <w:rPr>
          <w:rStyle w:val="KeywordTok"/>
          <w:sz w:val="20"/>
        </w:rPr>
        <w:t>plot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1</w:t>
      </w:r>
      <w:r w:rsidRPr="00936D59">
        <w:rPr>
          <w:rStyle w:val="NormalTok"/>
          <w:sz w:val="20"/>
        </w:rPr>
        <w:t xml:space="preserve">], </w:t>
      </w:r>
      <w:r w:rsidRPr="00936D59">
        <w:rPr>
          <w:rStyle w:val="OperatorTok"/>
          <w:sz w:val="20"/>
        </w:rPr>
        <w:t>-</w:t>
      </w:r>
      <w:r w:rsidRPr="00936D59">
        <w:rPr>
          <w:rStyle w:val="KeywordTok"/>
          <w:sz w:val="20"/>
        </w:rPr>
        <w:t>sign</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3</w:t>
      </w:r>
      <w:r w:rsidRPr="00936D59">
        <w:rPr>
          <w:rStyle w:val="NormalTok"/>
          <w:sz w:val="20"/>
        </w:rPr>
        <w:t>])</w:t>
      </w:r>
      <w:r w:rsidRPr="00936D59">
        <w:rPr>
          <w:rStyle w:val="OperatorTok"/>
          <w:sz w:val="20"/>
        </w:rPr>
        <w: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2</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xlab=</w:t>
      </w:r>
      <w:r w:rsidRPr="00936D59">
        <w:rPr>
          <w:rStyle w:val="StringTok"/>
          <w:sz w:val="20"/>
        </w:rPr>
        <w:t>"Soft Threshold (power)"</w:t>
      </w:r>
      <w:r w:rsidRPr="00936D59">
        <w:rPr>
          <w:rStyle w:val="NormalTok"/>
          <w:sz w:val="20"/>
        </w:rPr>
        <w:t>,</w:t>
      </w:r>
      <w:r w:rsidRPr="00936D59">
        <w:rPr>
          <w:rStyle w:val="DataTypeTok"/>
          <w:sz w:val="20"/>
        </w:rPr>
        <w:t>ylab=</w:t>
      </w:r>
      <w:r w:rsidRPr="00936D59">
        <w:rPr>
          <w:rStyle w:val="StringTok"/>
          <w:sz w:val="20"/>
        </w:rPr>
        <w:t>"Scale Free Topology Model Fit,signed R^2"</w:t>
      </w:r>
      <w:r w:rsidRPr="00936D59">
        <w:rPr>
          <w:rStyle w:val="NormalTok"/>
          <w:sz w:val="20"/>
        </w:rPr>
        <w:t>,</w:t>
      </w:r>
      <w:r w:rsidRPr="00936D59">
        <w:rPr>
          <w:rStyle w:val="DataTypeTok"/>
          <w:sz w:val="20"/>
        </w:rPr>
        <w:t>type=</w:t>
      </w:r>
      <w:r w:rsidRPr="00936D59">
        <w:rPr>
          <w:rStyle w:val="StringTok"/>
          <w:sz w:val="20"/>
        </w:rPr>
        <w:t>"n"</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main =</w:t>
      </w:r>
      <w:r w:rsidRPr="00936D59">
        <w:rPr>
          <w:rStyle w:val="NormalTok"/>
          <w:sz w:val="20"/>
        </w:rPr>
        <w:t xml:space="preserve"> </w:t>
      </w:r>
      <w:r w:rsidRPr="00936D59">
        <w:rPr>
          <w:rStyle w:val="KeywordTok"/>
          <w:sz w:val="20"/>
        </w:rPr>
        <w:t>paste</w:t>
      </w:r>
      <w:r w:rsidRPr="00936D59">
        <w:rPr>
          <w:rStyle w:val="NormalTok"/>
          <w:sz w:val="20"/>
        </w:rPr>
        <w:t>(</w:t>
      </w:r>
      <w:r w:rsidRPr="00936D59">
        <w:rPr>
          <w:rStyle w:val="StringTok"/>
          <w:sz w:val="20"/>
        </w:rPr>
        <w:t>"Scale independence"</w:t>
      </w:r>
      <w:r w:rsidRPr="00936D59">
        <w:rPr>
          <w:rStyle w:val="NormalTok"/>
          <w:sz w:val="20"/>
        </w:rPr>
        <w:t>));</w:t>
      </w:r>
      <w:r w:rsidRPr="00936D59">
        <w:rPr>
          <w:sz w:val="21"/>
        </w:rPr>
        <w:br/>
      </w:r>
      <w:r w:rsidRPr="00936D59">
        <w:rPr>
          <w:rStyle w:val="KeywordTok"/>
          <w:sz w:val="20"/>
        </w:rPr>
        <w:t>text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1</w:t>
      </w:r>
      <w:r w:rsidRPr="00936D59">
        <w:rPr>
          <w:rStyle w:val="NormalTok"/>
          <w:sz w:val="20"/>
        </w:rPr>
        <w:t xml:space="preserve">], </w:t>
      </w:r>
      <w:r w:rsidRPr="00936D59">
        <w:rPr>
          <w:rStyle w:val="OperatorTok"/>
          <w:sz w:val="20"/>
        </w:rPr>
        <w:t>-</w:t>
      </w:r>
      <w:r w:rsidRPr="00936D59">
        <w:rPr>
          <w:rStyle w:val="KeywordTok"/>
          <w:sz w:val="20"/>
        </w:rPr>
        <w:t>sign</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3</w:t>
      </w:r>
      <w:r w:rsidRPr="00936D59">
        <w:rPr>
          <w:rStyle w:val="NormalTok"/>
          <w:sz w:val="20"/>
        </w:rPr>
        <w:t>])</w:t>
      </w:r>
      <w:r w:rsidRPr="00936D59">
        <w:rPr>
          <w:rStyle w:val="OperatorTok"/>
          <w:sz w:val="20"/>
        </w:rPr>
        <w: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2</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labels=</w:t>
      </w:r>
      <w:r w:rsidRPr="00936D59">
        <w:rPr>
          <w:rStyle w:val="NormalTok"/>
          <w:sz w:val="20"/>
        </w:rPr>
        <w:t>powers,</w:t>
      </w:r>
      <w:r w:rsidRPr="00936D59">
        <w:rPr>
          <w:rStyle w:val="DataTypeTok"/>
          <w:sz w:val="20"/>
        </w:rPr>
        <w:t>cex=</w:t>
      </w:r>
      <w:r w:rsidRPr="00936D59">
        <w:rPr>
          <w:rStyle w:val="NormalTok"/>
          <w:sz w:val="20"/>
        </w:rPr>
        <w:t>cex1,</w:t>
      </w:r>
      <w:r w:rsidRPr="00936D59">
        <w:rPr>
          <w:rStyle w:val="DataTypeTok"/>
          <w:sz w:val="20"/>
        </w:rPr>
        <w:t>col=</w:t>
      </w:r>
      <w:r w:rsidRPr="00936D59">
        <w:rPr>
          <w:rStyle w:val="StringTok"/>
          <w:sz w:val="20"/>
        </w:rPr>
        <w:t>"red"</w:t>
      </w:r>
      <w:r w:rsidRPr="00936D59">
        <w:rPr>
          <w:rStyle w:val="NormalTok"/>
          <w:sz w:val="20"/>
        </w:rPr>
        <w:t>);</w:t>
      </w:r>
      <w:r w:rsidRPr="00936D59">
        <w:rPr>
          <w:sz w:val="21"/>
        </w:rPr>
        <w:br/>
      </w:r>
      <w:r w:rsidRPr="00936D59">
        <w:rPr>
          <w:rStyle w:val="CommentTok"/>
          <w:sz w:val="20"/>
        </w:rPr>
        <w:t># this line corresponds to using an R^2 cut-off of h</w:t>
      </w:r>
      <w:r w:rsidRPr="00936D59">
        <w:rPr>
          <w:sz w:val="21"/>
        </w:rPr>
        <w:br/>
      </w:r>
      <w:r w:rsidRPr="00936D59">
        <w:rPr>
          <w:rStyle w:val="KeywordTok"/>
          <w:sz w:val="20"/>
        </w:rPr>
        <w:t>abline</w:t>
      </w:r>
      <w:r w:rsidRPr="00936D59">
        <w:rPr>
          <w:rStyle w:val="NormalTok"/>
          <w:sz w:val="20"/>
        </w:rPr>
        <w:t>(</w:t>
      </w:r>
      <w:r w:rsidRPr="00936D59">
        <w:rPr>
          <w:rStyle w:val="DataTypeTok"/>
          <w:sz w:val="20"/>
        </w:rPr>
        <w:t>h=</w:t>
      </w:r>
      <w:r w:rsidRPr="00936D59">
        <w:rPr>
          <w:rStyle w:val="FloatTok"/>
          <w:sz w:val="20"/>
        </w:rPr>
        <w:t>0.90</w:t>
      </w:r>
      <w:r w:rsidRPr="00936D59">
        <w:rPr>
          <w:rStyle w:val="NormalTok"/>
          <w:sz w:val="20"/>
        </w:rPr>
        <w:t>,</w:t>
      </w:r>
      <w:r w:rsidRPr="00936D59">
        <w:rPr>
          <w:rStyle w:val="DataTypeTok"/>
          <w:sz w:val="20"/>
        </w:rPr>
        <w:t>col=</w:t>
      </w:r>
      <w:r w:rsidRPr="00936D59">
        <w:rPr>
          <w:rStyle w:val="StringTok"/>
          <w:sz w:val="20"/>
        </w:rPr>
        <w:t>"red"</w:t>
      </w:r>
      <w:r w:rsidRPr="00936D59">
        <w:rPr>
          <w:rStyle w:val="NormalTok"/>
          <w:sz w:val="20"/>
        </w:rPr>
        <w:t>)</w:t>
      </w:r>
    </w:p>
    <w:p w14:paraId="4BB97D88" w14:textId="77777777" w:rsidR="00210FEC" w:rsidRPr="00936D59" w:rsidRDefault="00307860">
      <w:pPr>
        <w:pStyle w:val="SourceCode"/>
        <w:rPr>
          <w:sz w:val="21"/>
        </w:rPr>
      </w:pPr>
      <w:r w:rsidRPr="00936D59">
        <w:rPr>
          <w:rStyle w:val="CommentTok"/>
          <w:sz w:val="20"/>
        </w:rPr>
        <w:t># Mean connectivity as a function of the soft-thresholding power</w:t>
      </w:r>
      <w:r w:rsidRPr="00936D59">
        <w:rPr>
          <w:sz w:val="21"/>
        </w:rPr>
        <w:br/>
      </w:r>
      <w:r w:rsidRPr="00936D59">
        <w:rPr>
          <w:rStyle w:val="KeywordTok"/>
          <w:sz w:val="20"/>
        </w:rPr>
        <w:t>plot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1</w:t>
      </w:r>
      <w:r w:rsidRPr="00936D59">
        <w:rPr>
          <w:rStyle w:val="NormalTok"/>
          <w:sz w:val="20"/>
        </w:rPr>
        <w:t>], sft</w:t>
      </w:r>
      <w:r w:rsidRPr="00936D59">
        <w:rPr>
          <w:rStyle w:val="OperatorTok"/>
          <w:sz w:val="20"/>
        </w:rPr>
        <w:t>$</w:t>
      </w:r>
      <w:r w:rsidRPr="00936D59">
        <w:rPr>
          <w:rStyle w:val="NormalTok"/>
          <w:sz w:val="20"/>
        </w:rPr>
        <w:t>fitIndices[,</w:t>
      </w:r>
      <w:r w:rsidRPr="00936D59">
        <w:rPr>
          <w:rStyle w:val="DecValTok"/>
          <w:sz w:val="20"/>
        </w:rPr>
        <w:t>5</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xlab=</w:t>
      </w:r>
      <w:r w:rsidRPr="00936D59">
        <w:rPr>
          <w:rStyle w:val="StringTok"/>
          <w:sz w:val="20"/>
        </w:rPr>
        <w:t>"Soft Threshold (power)"</w:t>
      </w:r>
      <w:r w:rsidRPr="00936D59">
        <w:rPr>
          <w:rStyle w:val="NormalTok"/>
          <w:sz w:val="20"/>
        </w:rPr>
        <w:t>,</w:t>
      </w:r>
      <w:r w:rsidRPr="00936D59">
        <w:rPr>
          <w:rStyle w:val="DataTypeTok"/>
          <w:sz w:val="20"/>
        </w:rPr>
        <w:t>ylab=</w:t>
      </w:r>
      <w:r w:rsidRPr="00936D59">
        <w:rPr>
          <w:rStyle w:val="StringTok"/>
          <w:sz w:val="20"/>
        </w:rPr>
        <w:t>"Mean Connectivity"</w:t>
      </w:r>
      <w:r w:rsidRPr="00936D59">
        <w:rPr>
          <w:rStyle w:val="NormalTok"/>
          <w:sz w:val="20"/>
        </w:rPr>
        <w:t xml:space="preserve">, </w:t>
      </w:r>
      <w:r w:rsidRPr="00936D59">
        <w:rPr>
          <w:rStyle w:val="DataTypeTok"/>
          <w:sz w:val="20"/>
        </w:rPr>
        <w:t>type=</w:t>
      </w:r>
      <w:r w:rsidRPr="00936D59">
        <w:rPr>
          <w:rStyle w:val="StringTok"/>
          <w:sz w:val="20"/>
        </w:rPr>
        <w:t>"n"</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main =</w:t>
      </w:r>
      <w:r w:rsidRPr="00936D59">
        <w:rPr>
          <w:rStyle w:val="NormalTok"/>
          <w:sz w:val="20"/>
        </w:rPr>
        <w:t xml:space="preserve"> </w:t>
      </w:r>
      <w:r w:rsidRPr="00936D59">
        <w:rPr>
          <w:rStyle w:val="KeywordTok"/>
          <w:sz w:val="20"/>
        </w:rPr>
        <w:t>paste</w:t>
      </w:r>
      <w:r w:rsidRPr="00936D59">
        <w:rPr>
          <w:rStyle w:val="NormalTok"/>
          <w:sz w:val="20"/>
        </w:rPr>
        <w:t>(</w:t>
      </w:r>
      <w:r w:rsidRPr="00936D59">
        <w:rPr>
          <w:rStyle w:val="StringTok"/>
          <w:sz w:val="20"/>
        </w:rPr>
        <w:t>"Mean connectivity"</w:t>
      </w:r>
      <w:r w:rsidRPr="00936D59">
        <w:rPr>
          <w:rStyle w:val="NormalTok"/>
          <w:sz w:val="20"/>
        </w:rPr>
        <w:t>))</w:t>
      </w:r>
      <w:r w:rsidRPr="00936D59">
        <w:rPr>
          <w:sz w:val="21"/>
        </w:rPr>
        <w:br/>
      </w:r>
      <w:r w:rsidRPr="00936D59">
        <w:rPr>
          <w:rStyle w:val="KeywordTok"/>
          <w:sz w:val="20"/>
        </w:rPr>
        <w:t>text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1</w:t>
      </w:r>
      <w:r w:rsidRPr="00936D59">
        <w:rPr>
          <w:rStyle w:val="NormalTok"/>
          <w:sz w:val="20"/>
        </w:rPr>
        <w:t>], sft</w:t>
      </w:r>
      <w:r w:rsidRPr="00936D59">
        <w:rPr>
          <w:rStyle w:val="OperatorTok"/>
          <w:sz w:val="20"/>
        </w:rPr>
        <w:t>$</w:t>
      </w:r>
      <w:r w:rsidRPr="00936D59">
        <w:rPr>
          <w:rStyle w:val="NormalTok"/>
          <w:sz w:val="20"/>
        </w:rPr>
        <w:t>fitIndices[,</w:t>
      </w:r>
      <w:r w:rsidRPr="00936D59">
        <w:rPr>
          <w:rStyle w:val="DecValTok"/>
          <w:sz w:val="20"/>
        </w:rPr>
        <w:t>5</w:t>
      </w:r>
      <w:r w:rsidRPr="00936D59">
        <w:rPr>
          <w:rStyle w:val="NormalTok"/>
          <w:sz w:val="20"/>
        </w:rPr>
        <w:t xml:space="preserve">], </w:t>
      </w:r>
      <w:r w:rsidRPr="00936D59">
        <w:rPr>
          <w:rStyle w:val="DataTypeTok"/>
          <w:sz w:val="20"/>
        </w:rPr>
        <w:t>labels=</w:t>
      </w:r>
      <w:r w:rsidRPr="00936D59">
        <w:rPr>
          <w:rStyle w:val="NormalTok"/>
          <w:sz w:val="20"/>
        </w:rPr>
        <w:t xml:space="preserve">powers, </w:t>
      </w:r>
      <w:r w:rsidRPr="00936D59">
        <w:rPr>
          <w:rStyle w:val="DataTypeTok"/>
          <w:sz w:val="20"/>
        </w:rPr>
        <w:t>cex=</w:t>
      </w:r>
      <w:r w:rsidRPr="00936D59">
        <w:rPr>
          <w:rStyle w:val="NormalTok"/>
          <w:sz w:val="20"/>
        </w:rPr>
        <w:t>cex1,</w:t>
      </w:r>
      <w:r w:rsidRPr="00936D59">
        <w:rPr>
          <w:rStyle w:val="DataTypeTok"/>
          <w:sz w:val="20"/>
        </w:rPr>
        <w:t>col=</w:t>
      </w:r>
      <w:r w:rsidRPr="00936D59">
        <w:rPr>
          <w:rStyle w:val="StringTok"/>
          <w:sz w:val="20"/>
        </w:rPr>
        <w:t>"red"</w:t>
      </w:r>
      <w:r w:rsidRPr="00936D59">
        <w:rPr>
          <w:rStyle w:val="NormalTok"/>
          <w:sz w:val="20"/>
        </w:rPr>
        <w:t>)</w:t>
      </w:r>
    </w:p>
    <w:p w14:paraId="2611A24D" w14:textId="77777777" w:rsidR="00210FEC" w:rsidRPr="00D228CA" w:rsidRDefault="00D228CA" w:rsidP="00D228CA">
      <w:r w:rsidRPr="00D228CA">
        <w:lastRenderedPageBreak/>
        <w:fldChar w:fldCharType="begin"/>
      </w:r>
      <w:r w:rsidRPr="00D228CA">
        <w:instrText xml:space="preserve"> INCLUDEPICTURE "/var/folders/kh/gz3_96sj4fl9fm8x5vxdvgr40000gp/T/com.microsoft.Word/WebArchiveCopyPasteTempFiles/plot_zoom_png?width=624&amp;height=514" \* MERGEFORMATINET </w:instrText>
      </w:r>
      <w:r w:rsidRPr="00D228CA">
        <w:fldChar w:fldCharType="separate"/>
      </w:r>
      <w:r w:rsidRPr="00D228CA">
        <w:rPr>
          <w:noProof/>
        </w:rPr>
        <w:drawing>
          <wp:inline distT="0" distB="0" distL="0" distR="0" wp14:anchorId="1466CCE8" wp14:editId="46CFAC09">
            <wp:extent cx="5943600" cy="4458335"/>
            <wp:effectExtent l="0" t="0" r="0" b="0"/>
            <wp:docPr id="29" name="Picture 29" descr="/var/folders/kh/gz3_96sj4fl9fm8x5vxdvgr40000gp/T/com.microsoft.Word/WebArchiveCopyPasteTempFiles/plot_zoom_png?width=624&amp;height=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24&amp;height=5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r w:rsidRPr="00D228CA">
        <w:fldChar w:fldCharType="end"/>
      </w:r>
    </w:p>
    <w:p w14:paraId="0D8C19ED" w14:textId="77777777" w:rsidR="00936D59" w:rsidRDefault="00936D59">
      <w:pPr>
        <w:pStyle w:val="BodyText"/>
      </w:pPr>
    </w:p>
    <w:p w14:paraId="52CB442E" w14:textId="77777777" w:rsidR="00D228CA" w:rsidRDefault="00307860">
      <w:pPr>
        <w:pStyle w:val="BodyText"/>
      </w:pPr>
      <w:r>
        <w:t>NOTE: The scale-free topology fit index reaches ~0.9 at a soft-thresholding</w:t>
      </w:r>
      <w:r w:rsidR="0025542D">
        <w:t xml:space="preserve"> p</w:t>
      </w:r>
      <w:r>
        <w:t>ower</w:t>
      </w:r>
      <w:r w:rsidR="00D228CA">
        <w:t xml:space="preserve"> of </w:t>
      </w:r>
      <w:r>
        <w:t>9 and it does not improve drastically beyond that.</w:t>
      </w:r>
      <w:r w:rsidR="00D228CA">
        <w:t xml:space="preserve"> </w:t>
      </w:r>
    </w:p>
    <w:p w14:paraId="5B03838F" w14:textId="77777777" w:rsidR="00D228CA" w:rsidRDefault="00D228CA">
      <w:pPr>
        <w:pStyle w:val="BodyText"/>
      </w:pPr>
      <w:r>
        <w:t>So, we will set our soft thresholding power to 9 for creating the adjacency matrix.</w:t>
      </w:r>
      <w:r>
        <w:br/>
      </w:r>
    </w:p>
    <w:p w14:paraId="30DADF8A" w14:textId="77777777" w:rsidR="00936D59" w:rsidRDefault="00307860">
      <w:pPr>
        <w:pStyle w:val="SourceCode"/>
        <w:rPr>
          <w:sz w:val="21"/>
        </w:rPr>
      </w:pPr>
      <w:r w:rsidRPr="00936D59">
        <w:rPr>
          <w:rStyle w:val="NormalTok"/>
          <w:sz w:val="20"/>
        </w:rPr>
        <w:t>## Specify the soft-thresholding-power</w:t>
      </w:r>
      <w:r w:rsidRPr="00936D59">
        <w:rPr>
          <w:sz w:val="21"/>
        </w:rPr>
        <w:br/>
      </w:r>
      <w:r w:rsidRPr="00936D59">
        <w:rPr>
          <w:rStyle w:val="NormalTok"/>
          <w:sz w:val="20"/>
        </w:rPr>
        <w:t>soft.power =</w:t>
      </w:r>
      <w:r w:rsidRPr="00936D59">
        <w:rPr>
          <w:rStyle w:val="StringTok"/>
          <w:sz w:val="20"/>
        </w:rPr>
        <w:t xml:space="preserve"> </w:t>
      </w:r>
      <w:r w:rsidRPr="00936D59">
        <w:rPr>
          <w:rStyle w:val="DecValTok"/>
          <w:sz w:val="20"/>
        </w:rPr>
        <w:t>9</w:t>
      </w:r>
      <w:r w:rsidRPr="00936D59">
        <w:rPr>
          <w:sz w:val="21"/>
        </w:rPr>
        <w:br/>
      </w:r>
      <w:r w:rsidRPr="00936D59">
        <w:rPr>
          <w:sz w:val="21"/>
        </w:rPr>
        <w:br/>
      </w:r>
      <w:r w:rsidRPr="00936D59">
        <w:rPr>
          <w:rStyle w:val="NormalTok"/>
          <w:sz w:val="20"/>
        </w:rPr>
        <w:t>## Construct adjacency matrix</w:t>
      </w:r>
      <w:r w:rsidRPr="00936D59">
        <w:rPr>
          <w:sz w:val="21"/>
        </w:rPr>
        <w:br/>
      </w:r>
      <w:r w:rsidRPr="00936D59">
        <w:rPr>
          <w:rStyle w:val="CommentTok"/>
          <w:sz w:val="20"/>
        </w:rPr>
        <w:t># adj_matrix &lt;- adjacency.fromSimilarity(sim_matrix,</w:t>
      </w:r>
      <w:r w:rsidRPr="00936D59">
        <w:rPr>
          <w:sz w:val="21"/>
        </w:rPr>
        <w:br/>
      </w:r>
      <w:r w:rsidRPr="00936D59">
        <w:rPr>
          <w:rStyle w:val="CommentTok"/>
          <w:sz w:val="20"/>
        </w:rPr>
        <w:t>#                                        power=soft.power,</w:t>
      </w:r>
      <w:r w:rsidRPr="00936D59">
        <w:rPr>
          <w:sz w:val="21"/>
        </w:rPr>
        <w:br/>
      </w:r>
      <w:r w:rsidRPr="00936D59">
        <w:rPr>
          <w:rStyle w:val="CommentTok"/>
          <w:sz w:val="20"/>
        </w:rPr>
        <w:t>#                                        type='signed'</w:t>
      </w:r>
      <w:r w:rsidRPr="00936D59">
        <w:rPr>
          <w:sz w:val="21"/>
        </w:rPr>
        <w:br/>
      </w:r>
      <w:r w:rsidRPr="00936D59">
        <w:rPr>
          <w:rStyle w:val="CommentTok"/>
          <w:sz w:val="20"/>
        </w:rPr>
        <w:t>#                                         )</w:t>
      </w:r>
      <w:r w:rsidRPr="00936D59">
        <w:rPr>
          <w:sz w:val="21"/>
        </w:rPr>
        <w:br/>
      </w:r>
      <w:r w:rsidRPr="00936D59">
        <w:rPr>
          <w:rStyle w:val="CommentTok"/>
          <w:sz w:val="20"/>
        </w:rPr>
        <w:t># save(adj_matrix, file = paste0(path_to_repo, "/results/temp_files/adj_matrix_for_nur_TC5.RData")) # might be useful to save the sim_matrix and</w:t>
      </w:r>
      <w:r w:rsidRPr="00936D59">
        <w:rPr>
          <w:sz w:val="21"/>
        </w:rPr>
        <w:br/>
      </w:r>
      <w:r w:rsidRPr="00936D59">
        <w:rPr>
          <w:rStyle w:val="KeywordTok"/>
          <w:sz w:val="20"/>
        </w:rPr>
        <w:t>load</w:t>
      </w:r>
      <w:r w:rsidRPr="00936D59">
        <w:rPr>
          <w:rStyle w:val="NormalTok"/>
          <w:sz w:val="20"/>
        </w:rPr>
        <w:t>(</w:t>
      </w:r>
      <w:r w:rsidRPr="00936D59">
        <w:rPr>
          <w:rStyle w:val="KeywordTok"/>
          <w:sz w:val="20"/>
        </w:rPr>
        <w:t>paste0</w:t>
      </w:r>
      <w:r w:rsidRPr="00936D59">
        <w:rPr>
          <w:rStyle w:val="NormalTok"/>
          <w:sz w:val="20"/>
        </w:rPr>
        <w:t xml:space="preserve">(path_to_repo, </w:t>
      </w:r>
      <w:r w:rsidRPr="00936D59">
        <w:rPr>
          <w:rStyle w:val="StringTok"/>
          <w:sz w:val="20"/>
        </w:rPr>
        <w:t>"/results/temp_files/adj_matrix_for_nur_TC5.RData"</w:t>
      </w:r>
      <w:r w:rsidRPr="00936D59">
        <w:rPr>
          <w:rStyle w:val="NormalTok"/>
          <w:sz w:val="20"/>
        </w:rPr>
        <w:t xml:space="preserve">)) </w:t>
      </w:r>
      <w:r w:rsidRPr="00936D59">
        <w:rPr>
          <w:rStyle w:val="CommentTok"/>
          <w:sz w:val="20"/>
        </w:rPr>
        <w:t># load it up</w:t>
      </w:r>
      <w:r w:rsidRPr="00936D59">
        <w:rPr>
          <w:sz w:val="21"/>
        </w:rPr>
        <w:br/>
      </w:r>
    </w:p>
    <w:p w14:paraId="57BE7BC3" w14:textId="77777777" w:rsidR="00210FEC" w:rsidRPr="00936D59" w:rsidRDefault="00307860">
      <w:pPr>
        <w:pStyle w:val="SourceCode"/>
        <w:rPr>
          <w:sz w:val="21"/>
        </w:rPr>
      </w:pPr>
      <w:r w:rsidRPr="00936D59">
        <w:rPr>
          <w:sz w:val="21"/>
        </w:rPr>
        <w:br/>
      </w:r>
      <w:r w:rsidRPr="00936D59">
        <w:rPr>
          <w:rStyle w:val="CommentTok"/>
          <w:sz w:val="20"/>
        </w:rPr>
        <w:t># Convert adj_matrix to matrix</w:t>
      </w:r>
      <w:r w:rsidRPr="00936D59">
        <w:rPr>
          <w:sz w:val="21"/>
        </w:rPr>
        <w:br/>
      </w:r>
      <w:r w:rsidRPr="00936D59">
        <w:rPr>
          <w:rStyle w:val="NormalTok"/>
          <w:sz w:val="20"/>
        </w:rPr>
        <w:t>gene_ids &lt;-</w:t>
      </w:r>
      <w:r w:rsidRPr="00936D59">
        <w:rPr>
          <w:rStyle w:val="StringTok"/>
          <w:sz w:val="20"/>
        </w:rPr>
        <w:t xml:space="preserve"> </w:t>
      </w:r>
      <w:r w:rsidRPr="00936D59">
        <w:rPr>
          <w:rStyle w:val="KeywordTok"/>
          <w:sz w:val="20"/>
        </w:rPr>
        <w:t>rownames</w:t>
      </w:r>
      <w:r w:rsidRPr="00936D59">
        <w:rPr>
          <w:rStyle w:val="NormalTok"/>
          <w:sz w:val="20"/>
        </w:rPr>
        <w:t>(adj_matrix)</w:t>
      </w:r>
      <w:r w:rsidRPr="00936D59">
        <w:rPr>
          <w:sz w:val="21"/>
        </w:rPr>
        <w:br/>
      </w:r>
      <w:r w:rsidRPr="00936D59">
        <w:rPr>
          <w:sz w:val="21"/>
        </w:rPr>
        <w:lastRenderedPageBreak/>
        <w:br/>
      </w:r>
      <w:r w:rsidRPr="00936D59">
        <w:rPr>
          <w:rStyle w:val="NormalTok"/>
          <w:sz w:val="20"/>
        </w:rPr>
        <w:t>adj_matrix &lt;-</w:t>
      </w:r>
      <w:r w:rsidRPr="00936D59">
        <w:rPr>
          <w:rStyle w:val="StringTok"/>
          <w:sz w:val="20"/>
        </w:rPr>
        <w:t xml:space="preserve"> </w:t>
      </w:r>
      <w:r w:rsidRPr="00936D59">
        <w:rPr>
          <w:rStyle w:val="KeywordTok"/>
          <w:sz w:val="20"/>
        </w:rPr>
        <w:t>matrix</w:t>
      </w:r>
      <w:r w:rsidRPr="00936D59">
        <w:rPr>
          <w:rStyle w:val="NormalTok"/>
          <w:sz w:val="20"/>
        </w:rPr>
        <w:t xml:space="preserve">(adj_matrix, </w:t>
      </w:r>
      <w:r w:rsidRPr="00936D59">
        <w:rPr>
          <w:rStyle w:val="DataTypeTok"/>
          <w:sz w:val="20"/>
        </w:rPr>
        <w:t>nrow=</w:t>
      </w:r>
      <w:r w:rsidRPr="00936D59">
        <w:rPr>
          <w:rStyle w:val="KeywordTok"/>
          <w:sz w:val="20"/>
        </w:rPr>
        <w:t>nrow</w:t>
      </w:r>
      <w:r w:rsidRPr="00936D59">
        <w:rPr>
          <w:rStyle w:val="NormalTok"/>
          <w:sz w:val="20"/>
        </w:rPr>
        <w:t>(adj_matrix))</w:t>
      </w:r>
      <w:r w:rsidRPr="00936D59">
        <w:rPr>
          <w:sz w:val="21"/>
        </w:rPr>
        <w:br/>
      </w:r>
      <w:r w:rsidRPr="00936D59">
        <w:rPr>
          <w:rStyle w:val="KeywordTok"/>
          <w:sz w:val="20"/>
        </w:rPr>
        <w:t>rownames</w:t>
      </w:r>
      <w:r w:rsidRPr="00936D59">
        <w:rPr>
          <w:rStyle w:val="NormalTok"/>
          <w:sz w:val="20"/>
        </w:rPr>
        <w:t>(adj_matrix) &lt;-</w:t>
      </w:r>
      <w:r w:rsidRPr="00936D59">
        <w:rPr>
          <w:rStyle w:val="StringTok"/>
          <w:sz w:val="20"/>
        </w:rPr>
        <w:t xml:space="preserve"> </w:t>
      </w:r>
      <w:r w:rsidRPr="00936D59">
        <w:rPr>
          <w:rStyle w:val="NormalTok"/>
          <w:sz w:val="20"/>
        </w:rPr>
        <w:t>gene_ids</w:t>
      </w:r>
      <w:r w:rsidRPr="00936D59">
        <w:rPr>
          <w:sz w:val="21"/>
        </w:rPr>
        <w:br/>
      </w:r>
      <w:r w:rsidRPr="00936D59">
        <w:rPr>
          <w:rStyle w:val="KeywordTok"/>
          <w:sz w:val="20"/>
        </w:rPr>
        <w:t>colnames</w:t>
      </w:r>
      <w:r w:rsidRPr="00936D59">
        <w:rPr>
          <w:rStyle w:val="NormalTok"/>
          <w:sz w:val="20"/>
        </w:rPr>
        <w:t>(adj_matrix) &lt;-</w:t>
      </w:r>
      <w:r w:rsidRPr="00936D59">
        <w:rPr>
          <w:rStyle w:val="StringTok"/>
          <w:sz w:val="20"/>
        </w:rPr>
        <w:t xml:space="preserve"> </w:t>
      </w:r>
      <w:r w:rsidRPr="00936D59">
        <w:rPr>
          <w:rStyle w:val="NormalTok"/>
          <w:sz w:val="20"/>
        </w:rPr>
        <w:t>gene_ids</w:t>
      </w:r>
      <w:r w:rsidRPr="00936D59">
        <w:rPr>
          <w:sz w:val="21"/>
        </w:rPr>
        <w:br/>
      </w:r>
      <w:r w:rsidRPr="00936D59">
        <w:rPr>
          <w:sz w:val="21"/>
        </w:rPr>
        <w:br/>
      </w:r>
      <w:r w:rsidRPr="00936D59">
        <w:rPr>
          <w:rStyle w:val="NormalTok"/>
          <w:sz w:val="20"/>
        </w:rPr>
        <w:t>## Same heatmap as before, but now with the power-transformed adjacency matrix</w:t>
      </w:r>
      <w:r w:rsidRPr="00936D59">
        <w:rPr>
          <w:sz w:val="21"/>
        </w:rPr>
        <w:br/>
      </w:r>
      <w:r w:rsidRPr="00936D59">
        <w:rPr>
          <w:rStyle w:val="NormalTok"/>
          <w:sz w:val="20"/>
        </w:rPr>
        <w:t>gplots</w:t>
      </w:r>
      <w:r w:rsidRPr="00936D59">
        <w:rPr>
          <w:rStyle w:val="OperatorTok"/>
          <w:sz w:val="20"/>
        </w:rPr>
        <w:t>::</w:t>
      </w:r>
      <w:r w:rsidRPr="00936D59">
        <w:rPr>
          <w:rStyle w:val="KeywordTok"/>
          <w:sz w:val="20"/>
        </w:rPr>
        <w:t>heatmap.2</w:t>
      </w:r>
      <w:r w:rsidRPr="00936D59">
        <w:rPr>
          <w:rStyle w:val="NormalTok"/>
          <w:sz w:val="20"/>
        </w:rPr>
        <w:t>(</w:t>
      </w:r>
      <w:r w:rsidRPr="00936D59">
        <w:rPr>
          <w:rStyle w:val="KeywordTok"/>
          <w:sz w:val="20"/>
        </w:rPr>
        <w:t>t</w:t>
      </w:r>
      <w:r w:rsidRPr="00936D59">
        <w:rPr>
          <w:rStyle w:val="NormalTok"/>
          <w:sz w:val="20"/>
        </w:rPr>
        <w:t>(adj_matrix[heatmap_indices, heatmap_indices]),</w:t>
      </w:r>
      <w:r w:rsidRPr="00936D59">
        <w:rPr>
          <w:sz w:val="21"/>
        </w:rPr>
        <w:br/>
      </w:r>
      <w:r w:rsidRPr="00936D59">
        <w:rPr>
          <w:rStyle w:val="NormalTok"/>
          <w:sz w:val="20"/>
        </w:rPr>
        <w:t xml:space="preserve">                  </w:t>
      </w:r>
      <w:r w:rsidRPr="00936D59">
        <w:rPr>
          <w:rStyle w:val="DataTypeTok"/>
          <w:sz w:val="20"/>
        </w:rPr>
        <w:t>col=</w:t>
      </w:r>
      <w:r w:rsidRPr="00936D59">
        <w:rPr>
          <w:rStyle w:val="KeywordTok"/>
          <w:sz w:val="20"/>
        </w:rPr>
        <w:t>inferno</w:t>
      </w:r>
      <w:r w:rsidRPr="00936D59">
        <w:rPr>
          <w:rStyle w:val="NormalTok"/>
          <w:sz w:val="20"/>
        </w:rPr>
        <w:t>(</w:t>
      </w:r>
      <w:r w:rsidRPr="00936D59">
        <w:rPr>
          <w:rStyle w:val="DecValTok"/>
          <w:sz w:val="20"/>
        </w:rPr>
        <w:t>100</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labRow=</w:t>
      </w:r>
      <w:r w:rsidRPr="00936D59">
        <w:rPr>
          <w:rStyle w:val="OtherTok"/>
          <w:sz w:val="20"/>
        </w:rPr>
        <w:t>NA</w:t>
      </w:r>
      <w:r w:rsidRPr="00936D59">
        <w:rPr>
          <w:rStyle w:val="NormalTok"/>
          <w:sz w:val="20"/>
        </w:rPr>
        <w:t xml:space="preserve">, </w:t>
      </w:r>
      <w:r w:rsidRPr="00936D59">
        <w:rPr>
          <w:rStyle w:val="DataTypeTok"/>
          <w:sz w:val="20"/>
        </w:rPr>
        <w:t>labCol=</w:t>
      </w:r>
      <w:r w:rsidRPr="00936D59">
        <w:rPr>
          <w:rStyle w:val="OtherTok"/>
          <w:sz w:val="20"/>
        </w:rPr>
        <w:t>NA</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trace=</w:t>
      </w:r>
      <w:r w:rsidRPr="00936D59">
        <w:rPr>
          <w:rStyle w:val="StringTok"/>
          <w:sz w:val="20"/>
        </w:rPr>
        <w:t>'none'</w:t>
      </w:r>
      <w:r w:rsidRPr="00936D59">
        <w:rPr>
          <w:rStyle w:val="NormalTok"/>
          <w:sz w:val="20"/>
        </w:rPr>
        <w:t xml:space="preserve">, </w:t>
      </w:r>
      <w:r w:rsidRPr="00936D59">
        <w:rPr>
          <w:rStyle w:val="DataTypeTok"/>
          <w:sz w:val="20"/>
        </w:rPr>
        <w:t>dendrogram=</w:t>
      </w:r>
      <w:r w:rsidRPr="00936D59">
        <w:rPr>
          <w:rStyle w:val="StringTok"/>
          <w:sz w:val="20"/>
        </w:rPr>
        <w:t>'row'</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xlab=</w:t>
      </w:r>
      <w:r w:rsidRPr="00936D59">
        <w:rPr>
          <w:rStyle w:val="StringTok"/>
          <w:sz w:val="20"/>
        </w:rPr>
        <w:t>'Gene'</w:t>
      </w:r>
      <w:r w:rsidRPr="00936D59">
        <w:rPr>
          <w:rStyle w:val="NormalTok"/>
          <w:sz w:val="20"/>
        </w:rPr>
        <w:t xml:space="preserve">, </w:t>
      </w:r>
      <w:r w:rsidRPr="00936D59">
        <w:rPr>
          <w:rStyle w:val="DataTypeTok"/>
          <w:sz w:val="20"/>
        </w:rPr>
        <w:t>ylab=</w:t>
      </w:r>
      <w:r w:rsidRPr="00936D59">
        <w:rPr>
          <w:rStyle w:val="StringTok"/>
          <w:sz w:val="20"/>
        </w:rPr>
        <w:t>'Gene'</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main=</w:t>
      </w:r>
      <w:r w:rsidRPr="00936D59">
        <w:rPr>
          <w:rStyle w:val="StringTok"/>
          <w:sz w:val="20"/>
        </w:rPr>
        <w:t>'Adjacency matrix'</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density.info=</w:t>
      </w:r>
      <w:r w:rsidRPr="00936D59">
        <w:rPr>
          <w:rStyle w:val="StringTok"/>
          <w:sz w:val="20"/>
        </w:rPr>
        <w:t>'none'</w:t>
      </w:r>
      <w:r w:rsidRPr="00936D59">
        <w:rPr>
          <w:rStyle w:val="NormalTok"/>
          <w:sz w:val="20"/>
        </w:rPr>
        <w:t xml:space="preserve">, </w:t>
      </w:r>
      <w:r w:rsidRPr="00936D59">
        <w:rPr>
          <w:rStyle w:val="DataTypeTok"/>
          <w:sz w:val="20"/>
        </w:rPr>
        <w:t>revC=</w:t>
      </w:r>
      <w:r w:rsidRPr="00936D59">
        <w:rPr>
          <w:rStyle w:val="OtherTok"/>
          <w:sz w:val="20"/>
        </w:rPr>
        <w:t>TRUE</w:t>
      </w:r>
      <w:r w:rsidRPr="00936D59">
        <w:rPr>
          <w:rStyle w:val="NormalTok"/>
          <w:sz w:val="20"/>
        </w:rPr>
        <w:t>)</w:t>
      </w:r>
    </w:p>
    <w:p w14:paraId="419EBE62" w14:textId="77777777" w:rsidR="00D228CA" w:rsidRPr="00D228CA" w:rsidRDefault="00D228CA" w:rsidP="00D228CA">
      <w:pPr>
        <w:jc w:val="center"/>
      </w:pPr>
      <w:r w:rsidRPr="00D228CA">
        <w:fldChar w:fldCharType="begin"/>
      </w:r>
      <w:r w:rsidRPr="00D228CA">
        <w:instrText xml:space="preserve"> INCLUDEPICTURE "/var/folders/kh/gz3_96sj4fl9fm8x5vxdvgr40000gp/T/com.microsoft.Word/WebArchiveCopyPasteTempFiles/plot_zoom_png?width=624&amp;height=514" \* MERGEFORMATINET </w:instrText>
      </w:r>
      <w:r w:rsidRPr="00D228CA">
        <w:fldChar w:fldCharType="separate"/>
      </w:r>
      <w:r w:rsidRPr="00D228CA">
        <w:rPr>
          <w:noProof/>
        </w:rPr>
        <w:drawing>
          <wp:inline distT="0" distB="0" distL="0" distR="0" wp14:anchorId="2807A140" wp14:editId="47C1CEC5">
            <wp:extent cx="4458428" cy="3344297"/>
            <wp:effectExtent l="0" t="0" r="0" b="0"/>
            <wp:docPr id="30" name="Picture 30" descr="/var/folders/kh/gz3_96sj4fl9fm8x5vxdvgr40000gp/T/com.microsoft.Word/WebArchiveCopyPasteTempFiles/plot_zoom_png?width=624&amp;height=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24&amp;height=5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4894" cy="3349148"/>
                    </a:xfrm>
                    <a:prstGeom prst="rect">
                      <a:avLst/>
                    </a:prstGeom>
                    <a:noFill/>
                    <a:ln>
                      <a:noFill/>
                    </a:ln>
                  </pic:spPr>
                </pic:pic>
              </a:graphicData>
            </a:graphic>
          </wp:inline>
        </w:drawing>
      </w:r>
      <w:r w:rsidRPr="00D228CA">
        <w:fldChar w:fldCharType="end"/>
      </w:r>
    </w:p>
    <w:p w14:paraId="01FA8794" w14:textId="35CAF411" w:rsidR="000A7B51" w:rsidRDefault="000A7B51">
      <w:bookmarkStart w:id="17" w:name="step-2-identify-gene-clusters"/>
      <w:bookmarkEnd w:id="17"/>
    </w:p>
    <w:p w14:paraId="4602042C" w14:textId="77777777" w:rsidR="00E77EBD" w:rsidRDefault="00E77EBD">
      <w:pPr>
        <w:rPr>
          <w:rFonts w:asciiTheme="majorHAnsi" w:eastAsiaTheme="majorEastAsia" w:hAnsiTheme="majorHAnsi" w:cstheme="majorBidi"/>
          <w:b/>
          <w:bCs/>
          <w:color w:val="4F81BD" w:themeColor="accent1"/>
          <w:sz w:val="32"/>
          <w:szCs w:val="32"/>
        </w:rPr>
      </w:pPr>
    </w:p>
    <w:p w14:paraId="032FE14E" w14:textId="77777777" w:rsidR="00210FEC" w:rsidRDefault="00307860">
      <w:pPr>
        <w:pStyle w:val="Heading2"/>
      </w:pPr>
      <w:r>
        <w:t>Step 2: Identify gene clusters</w:t>
      </w:r>
    </w:p>
    <w:p w14:paraId="0CF32C88" w14:textId="680015AD" w:rsidR="00E77EBD" w:rsidRPr="00E77EBD" w:rsidRDefault="00307860" w:rsidP="00E77EBD">
      <w:pPr>
        <w:pStyle w:val="Heading3"/>
      </w:pPr>
      <w:bookmarkStart w:id="18" w:name="create-topological-overalp-matrix"/>
      <w:bookmarkEnd w:id="18"/>
      <w:r>
        <w:t>2.1 Create topological overl</w:t>
      </w:r>
      <w:r w:rsidR="00D228CA">
        <w:t>a</w:t>
      </w:r>
      <w:r>
        <w:t>p matri</w:t>
      </w:r>
      <w:r w:rsidR="00D228CA">
        <w:t>x</w:t>
      </w:r>
    </w:p>
    <w:p w14:paraId="1E912153" w14:textId="77777777" w:rsidR="00E77EBD" w:rsidRDefault="00E77EBD">
      <w:pPr>
        <w:pStyle w:val="SourceCode"/>
        <w:rPr>
          <w:rStyle w:val="CommentTok"/>
          <w:sz w:val="20"/>
        </w:rPr>
      </w:pPr>
    </w:p>
    <w:p w14:paraId="69125747" w14:textId="664C777F" w:rsidR="00210FEC" w:rsidRPr="00936D59" w:rsidRDefault="00307860">
      <w:pPr>
        <w:pStyle w:val="SourceCode"/>
        <w:rPr>
          <w:sz w:val="21"/>
        </w:rPr>
      </w:pPr>
      <w:r w:rsidRPr="00936D59">
        <w:rPr>
          <w:rStyle w:val="CommentTok"/>
          <w:sz w:val="20"/>
        </w:rPr>
        <w:t># Turn adjacency into topological overlap</w:t>
      </w:r>
      <w:r w:rsidRPr="00936D59">
        <w:rPr>
          <w:sz w:val="21"/>
        </w:rPr>
        <w:br/>
      </w:r>
      <w:r w:rsidRPr="00936D59">
        <w:rPr>
          <w:rStyle w:val="CommentTok"/>
          <w:sz w:val="20"/>
        </w:rPr>
        <w:t># TOM = TOMsimilarity(adj_matrix);</w:t>
      </w:r>
      <w:r w:rsidRPr="00936D59">
        <w:rPr>
          <w:sz w:val="21"/>
        </w:rPr>
        <w:br/>
      </w:r>
      <w:r w:rsidRPr="00936D59">
        <w:rPr>
          <w:rStyle w:val="CommentTok"/>
          <w:sz w:val="20"/>
        </w:rPr>
        <w:t># dissTOM = 1-TOM</w:t>
      </w:r>
      <w:r w:rsidRPr="00936D59">
        <w:rPr>
          <w:sz w:val="21"/>
        </w:rPr>
        <w:br/>
      </w:r>
      <w:r w:rsidRPr="00936D59">
        <w:rPr>
          <w:rStyle w:val="CommentTok"/>
          <w:sz w:val="20"/>
        </w:rPr>
        <w:t># save(dissTOM, file = paste0(path_to_repo, "/results/temp_files/dissTOM_for_nur_TC5.RData")) # might be useful to save the sim_matrix and</w:t>
      </w:r>
      <w:r w:rsidRPr="00936D59">
        <w:rPr>
          <w:sz w:val="21"/>
        </w:rPr>
        <w:br/>
      </w:r>
      <w:r w:rsidRPr="00936D59">
        <w:rPr>
          <w:rStyle w:val="KeywordTok"/>
          <w:sz w:val="20"/>
        </w:rPr>
        <w:t>load</w:t>
      </w:r>
      <w:r w:rsidRPr="00936D59">
        <w:rPr>
          <w:rStyle w:val="NormalTok"/>
          <w:sz w:val="20"/>
        </w:rPr>
        <w:t>(</w:t>
      </w:r>
      <w:r w:rsidRPr="00936D59">
        <w:rPr>
          <w:rStyle w:val="KeywordTok"/>
          <w:sz w:val="20"/>
        </w:rPr>
        <w:t>paste0</w:t>
      </w:r>
      <w:r w:rsidRPr="00936D59">
        <w:rPr>
          <w:rStyle w:val="NormalTok"/>
          <w:sz w:val="20"/>
        </w:rPr>
        <w:t xml:space="preserve">(path_to_repo, </w:t>
      </w:r>
      <w:r w:rsidRPr="00936D59">
        <w:rPr>
          <w:rStyle w:val="StringTok"/>
          <w:sz w:val="20"/>
        </w:rPr>
        <w:t>"/results/temp_files/dissTOM_for_nur_TC5.RData"</w:t>
      </w:r>
      <w:r w:rsidRPr="00936D59">
        <w:rPr>
          <w:rStyle w:val="NormalTok"/>
          <w:sz w:val="20"/>
        </w:rPr>
        <w:t xml:space="preserve">)) </w:t>
      </w:r>
      <w:r w:rsidRPr="00936D59">
        <w:rPr>
          <w:rStyle w:val="CommentTok"/>
          <w:sz w:val="20"/>
        </w:rPr>
        <w:t># load it up</w:t>
      </w:r>
      <w:r w:rsidRPr="00936D59">
        <w:rPr>
          <w:sz w:val="21"/>
        </w:rPr>
        <w:br/>
      </w:r>
      <w:r w:rsidRPr="00936D59">
        <w:rPr>
          <w:sz w:val="21"/>
        </w:rPr>
        <w:br/>
      </w:r>
      <w:r w:rsidRPr="00936D59">
        <w:rPr>
          <w:rStyle w:val="CommentTok"/>
          <w:sz w:val="20"/>
        </w:rPr>
        <w:t># Call the hierarchical clustering function</w:t>
      </w:r>
      <w:r w:rsidRPr="00936D59">
        <w:rPr>
          <w:sz w:val="21"/>
        </w:rPr>
        <w:br/>
      </w:r>
      <w:r w:rsidRPr="00936D59">
        <w:rPr>
          <w:rStyle w:val="NormalTok"/>
          <w:sz w:val="20"/>
        </w:rPr>
        <w:t>geneTree =</w:t>
      </w:r>
      <w:r w:rsidRPr="00936D59">
        <w:rPr>
          <w:rStyle w:val="StringTok"/>
          <w:sz w:val="20"/>
        </w:rPr>
        <w:t xml:space="preserve"> </w:t>
      </w:r>
      <w:r w:rsidRPr="00936D59">
        <w:rPr>
          <w:rStyle w:val="KeywordTok"/>
          <w:sz w:val="20"/>
        </w:rPr>
        <w:t>hclust</w:t>
      </w:r>
      <w:r w:rsidRPr="00936D59">
        <w:rPr>
          <w:rStyle w:val="NormalTok"/>
          <w:sz w:val="20"/>
        </w:rPr>
        <w:t>(</w:t>
      </w:r>
      <w:r w:rsidRPr="00936D59">
        <w:rPr>
          <w:rStyle w:val="KeywordTok"/>
          <w:sz w:val="20"/>
        </w:rPr>
        <w:t>as.dist</w:t>
      </w:r>
      <w:r w:rsidRPr="00936D59">
        <w:rPr>
          <w:rStyle w:val="NormalTok"/>
          <w:sz w:val="20"/>
        </w:rPr>
        <w:t xml:space="preserve">(dissTOM), </w:t>
      </w:r>
      <w:r w:rsidRPr="00936D59">
        <w:rPr>
          <w:rStyle w:val="DataTypeTok"/>
          <w:sz w:val="20"/>
        </w:rPr>
        <w:t>method =</w:t>
      </w:r>
      <w:r w:rsidRPr="00936D59">
        <w:rPr>
          <w:rStyle w:val="NormalTok"/>
          <w:sz w:val="20"/>
        </w:rPr>
        <w:t xml:space="preserve"> </w:t>
      </w:r>
      <w:r w:rsidRPr="00936D59">
        <w:rPr>
          <w:rStyle w:val="StringTok"/>
          <w:sz w:val="20"/>
        </w:rPr>
        <w:t>"average"</w:t>
      </w:r>
      <w:r w:rsidRPr="00936D59">
        <w:rPr>
          <w:rStyle w:val="NormalTok"/>
          <w:sz w:val="20"/>
        </w:rPr>
        <w:t>)</w:t>
      </w:r>
      <w:r w:rsidRPr="00936D59">
        <w:rPr>
          <w:sz w:val="21"/>
        </w:rPr>
        <w:br/>
      </w:r>
      <w:r w:rsidRPr="00936D59">
        <w:rPr>
          <w:sz w:val="21"/>
        </w:rPr>
        <w:br/>
      </w:r>
      <w:r w:rsidRPr="00936D59">
        <w:rPr>
          <w:rStyle w:val="CommentTok"/>
          <w:sz w:val="20"/>
        </w:rPr>
        <w:lastRenderedPageBreak/>
        <w:t># Plot the resulting clustering tree (dendrogram)</w:t>
      </w:r>
      <w:r w:rsidRPr="00936D59">
        <w:rPr>
          <w:sz w:val="21"/>
        </w:rPr>
        <w:br/>
      </w:r>
      <w:r w:rsidRPr="00936D59">
        <w:rPr>
          <w:rStyle w:val="CommentTok"/>
          <w:sz w:val="20"/>
        </w:rPr>
        <w:t># sizeGrWindow(12,9)</w:t>
      </w:r>
      <w:r w:rsidRPr="00936D59">
        <w:rPr>
          <w:sz w:val="21"/>
        </w:rPr>
        <w:br/>
      </w:r>
      <w:r w:rsidRPr="00936D59">
        <w:rPr>
          <w:rStyle w:val="KeywordTok"/>
          <w:sz w:val="20"/>
        </w:rPr>
        <w:t>plot</w:t>
      </w:r>
      <w:r w:rsidRPr="00936D59">
        <w:rPr>
          <w:rStyle w:val="NormalTok"/>
          <w:sz w:val="20"/>
        </w:rPr>
        <w:t xml:space="preserve">(geneTree, </w:t>
      </w:r>
      <w:r w:rsidRPr="00936D59">
        <w:rPr>
          <w:rStyle w:val="DataTypeTok"/>
          <w:sz w:val="20"/>
        </w:rPr>
        <w:t>xlab=</w:t>
      </w:r>
      <w:r w:rsidRPr="00936D59">
        <w:rPr>
          <w:rStyle w:val="StringTok"/>
          <w:sz w:val="20"/>
        </w:rPr>
        <w:t>""</w:t>
      </w:r>
      <w:r w:rsidRPr="00936D59">
        <w:rPr>
          <w:rStyle w:val="NormalTok"/>
          <w:sz w:val="20"/>
        </w:rPr>
        <w:t xml:space="preserve">, </w:t>
      </w:r>
      <w:r w:rsidRPr="00936D59">
        <w:rPr>
          <w:rStyle w:val="DataTypeTok"/>
          <w:sz w:val="20"/>
        </w:rPr>
        <w:t>sub=</w:t>
      </w:r>
      <w:r w:rsidRPr="00936D59">
        <w:rPr>
          <w:rStyle w:val="StringTok"/>
          <w:sz w:val="20"/>
        </w:rPr>
        <w:t>""</w:t>
      </w:r>
      <w:r w:rsidRPr="00936D59">
        <w:rPr>
          <w:rStyle w:val="NormalTok"/>
          <w:sz w:val="20"/>
        </w:rPr>
        <w:t xml:space="preserve">, </w:t>
      </w:r>
      <w:r w:rsidRPr="00936D59">
        <w:rPr>
          <w:rStyle w:val="DataTypeTok"/>
          <w:sz w:val="20"/>
        </w:rPr>
        <w:t>main =</w:t>
      </w:r>
      <w:r w:rsidRPr="00936D59">
        <w:rPr>
          <w:rStyle w:val="NormalTok"/>
          <w:sz w:val="20"/>
        </w:rPr>
        <w:t xml:space="preserve"> </w:t>
      </w:r>
      <w:r w:rsidRPr="00936D59">
        <w:rPr>
          <w:rStyle w:val="StringTok"/>
          <w:sz w:val="20"/>
        </w:rPr>
        <w:t>"Gene clustering on TOM-based dissimilarity"</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labels =</w:t>
      </w:r>
      <w:r w:rsidRPr="00936D59">
        <w:rPr>
          <w:rStyle w:val="NormalTok"/>
          <w:sz w:val="20"/>
        </w:rPr>
        <w:t xml:space="preserve"> </w:t>
      </w:r>
      <w:r w:rsidRPr="00936D59">
        <w:rPr>
          <w:rStyle w:val="OtherTok"/>
          <w:sz w:val="20"/>
        </w:rPr>
        <w:t>FALSE</w:t>
      </w:r>
      <w:r w:rsidRPr="00936D59">
        <w:rPr>
          <w:rStyle w:val="NormalTok"/>
          <w:sz w:val="20"/>
        </w:rPr>
        <w:t xml:space="preserve">, </w:t>
      </w:r>
      <w:r w:rsidRPr="00936D59">
        <w:rPr>
          <w:rStyle w:val="DataTypeTok"/>
          <w:sz w:val="20"/>
        </w:rPr>
        <w:t>hang =</w:t>
      </w:r>
      <w:r w:rsidRPr="00936D59">
        <w:rPr>
          <w:rStyle w:val="NormalTok"/>
          <w:sz w:val="20"/>
        </w:rPr>
        <w:t xml:space="preserve"> </w:t>
      </w:r>
      <w:r w:rsidRPr="00936D59">
        <w:rPr>
          <w:rStyle w:val="FloatTok"/>
          <w:sz w:val="20"/>
        </w:rPr>
        <w:t>0.04</w:t>
      </w:r>
      <w:r w:rsidRPr="00936D59">
        <w:rPr>
          <w:rStyle w:val="NormalTok"/>
          <w:sz w:val="20"/>
        </w:rPr>
        <w:t>)</w:t>
      </w:r>
    </w:p>
    <w:p w14:paraId="7FAB3F71" w14:textId="77777777" w:rsidR="00D228CA" w:rsidRDefault="00D228CA" w:rsidP="00D228CA">
      <w:pPr>
        <w:jc w:val="center"/>
      </w:pPr>
      <w:r>
        <w:fldChar w:fldCharType="begin"/>
      </w:r>
      <w:r>
        <w:instrText xml:space="preserve"> INCLUDEPICTURE "/var/folders/kh/gz3_96sj4fl9fm8x5vxdvgr40000gp/T/com.microsoft.Word/WebArchiveCopyPasteTempFiles/plot_zoom_png?width=690&amp;height=520" \* MERGEFORMATINET </w:instrText>
      </w:r>
      <w:r>
        <w:fldChar w:fldCharType="separate"/>
      </w:r>
      <w:r>
        <w:rPr>
          <w:noProof/>
        </w:rPr>
        <w:drawing>
          <wp:inline distT="0" distB="0" distL="0" distR="0" wp14:anchorId="71263015" wp14:editId="610F91A2">
            <wp:extent cx="5857244" cy="3721667"/>
            <wp:effectExtent l="0" t="0" r="0" b="0"/>
            <wp:docPr id="32" name="Picture 32" descr="/var/folders/kh/gz3_96sj4fl9fm8x5vxdvgr40000gp/T/com.microsoft.Word/WebArchiveCopyPasteTempFiles/plot_zoom_png?width=690&amp;height=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90&amp;height=520"/>
                    <pic:cNvPicPr>
                      <a:picLocks noChangeAspect="1" noChangeArrowheads="1"/>
                    </pic:cNvPicPr>
                  </pic:nvPicPr>
                  <pic:blipFill rotWithShape="1">
                    <a:blip r:embed="rId16">
                      <a:extLst>
                        <a:ext uri="{28A0092B-C50C-407E-A947-70E740481C1C}">
                          <a14:useLocalDpi xmlns:a14="http://schemas.microsoft.com/office/drawing/2010/main" val="0"/>
                        </a:ext>
                      </a:extLst>
                    </a:blip>
                    <a:srcRect t="4150" r="5651" b="15930"/>
                    <a:stretch/>
                  </pic:blipFill>
                  <pic:spPr bwMode="auto">
                    <a:xfrm>
                      <a:off x="0" y="0"/>
                      <a:ext cx="5894677" cy="374545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7ADCD88" w14:textId="77777777" w:rsidR="00936D59" w:rsidRDefault="00936D59">
      <w:pPr>
        <w:pStyle w:val="Heading3"/>
      </w:pPr>
      <w:bookmarkStart w:id="19" w:name="identify-clusters"/>
      <w:bookmarkEnd w:id="19"/>
    </w:p>
    <w:p w14:paraId="11B2C170" w14:textId="77777777" w:rsidR="00210FEC" w:rsidRDefault="00307860">
      <w:pPr>
        <w:pStyle w:val="Heading3"/>
      </w:pPr>
      <w:r>
        <w:t>2.2 Identify clusters</w:t>
      </w:r>
    </w:p>
    <w:p w14:paraId="11B38FCD" w14:textId="656372F0" w:rsidR="00C25DBD" w:rsidRDefault="005B323E" w:rsidP="00C25DBD">
      <w:pPr>
        <w:pStyle w:val="BodyText"/>
      </w:pPr>
      <w:r>
        <w:t xml:space="preserve">To cluster genes with similar daily expression pattern, we use the </w:t>
      </w:r>
      <w:proofErr w:type="spellStart"/>
      <w:proofErr w:type="gramStart"/>
      <w:r>
        <w:t>cutreeDynamic</w:t>
      </w:r>
      <w:proofErr w:type="spellEnd"/>
      <w:r>
        <w:t>(</w:t>
      </w:r>
      <w:proofErr w:type="gramEnd"/>
      <w:r>
        <w:t>) function from the WGCNA package.</w:t>
      </w:r>
    </w:p>
    <w:p w14:paraId="333D4837" w14:textId="2AC5E4AA" w:rsidR="005B323E" w:rsidRDefault="005B323E" w:rsidP="00C25DBD">
      <w:pPr>
        <w:pStyle w:val="BodyText"/>
      </w:pPr>
      <w:r>
        <w:t>We need to provide a minimum size for the identified clusters or modules. This can set depending on the user’s question. In our case, we want to identify fairly large modules that are biologically meaningful (i.e., enriched in</w:t>
      </w:r>
      <w:r w:rsidR="00E77EBD">
        <w:t xml:space="preserve"> different</w:t>
      </w:r>
      <w:r>
        <w:t xml:space="preserve"> GO/PFAM terms)</w:t>
      </w:r>
      <w:r w:rsidR="00E77EBD">
        <w:t>. As such, we set the minimum module size to 30. However, as you will see later, we will refine our cluster identification by merging very similar modules. As such, the choice of minimum module size should not affect cluster identification drastically.</w:t>
      </w:r>
    </w:p>
    <w:p w14:paraId="13E01C85" w14:textId="77777777" w:rsidR="00210FEC" w:rsidRPr="00936D59" w:rsidRDefault="00307860">
      <w:pPr>
        <w:pStyle w:val="SourceCode"/>
        <w:rPr>
          <w:sz w:val="21"/>
        </w:rPr>
      </w:pPr>
      <w:r w:rsidRPr="00936D59">
        <w:rPr>
          <w:rStyle w:val="CommentTok"/>
          <w:sz w:val="20"/>
        </w:rPr>
        <w:t># We like large modules, so we set the minimum module size relatively high:</w:t>
      </w:r>
      <w:r w:rsidRPr="00936D59">
        <w:rPr>
          <w:sz w:val="21"/>
        </w:rPr>
        <w:br/>
      </w:r>
      <w:r w:rsidRPr="00936D59">
        <w:rPr>
          <w:rStyle w:val="NormalTok"/>
          <w:sz w:val="20"/>
        </w:rPr>
        <w:t>minModuleSize =</w:t>
      </w:r>
      <w:r w:rsidRPr="00936D59">
        <w:rPr>
          <w:rStyle w:val="StringTok"/>
          <w:sz w:val="20"/>
        </w:rPr>
        <w:t xml:space="preserve"> </w:t>
      </w:r>
      <w:r w:rsidRPr="00936D59">
        <w:rPr>
          <w:rStyle w:val="DecValTok"/>
          <w:sz w:val="20"/>
        </w:rPr>
        <w:t>30</w:t>
      </w:r>
      <w:r w:rsidRPr="00936D59">
        <w:rPr>
          <w:rStyle w:val="NormalTok"/>
          <w:sz w:val="20"/>
        </w:rPr>
        <w:t>;</w:t>
      </w:r>
      <w:r w:rsidRPr="00936D59">
        <w:rPr>
          <w:sz w:val="21"/>
        </w:rPr>
        <w:br/>
      </w:r>
      <w:r w:rsidRPr="00936D59">
        <w:rPr>
          <w:sz w:val="21"/>
        </w:rPr>
        <w:br/>
      </w:r>
      <w:r w:rsidRPr="00936D59">
        <w:rPr>
          <w:rStyle w:val="CommentTok"/>
          <w:sz w:val="20"/>
        </w:rPr>
        <w:t># Module identification using dynamic tree cut:</w:t>
      </w:r>
      <w:r w:rsidRPr="00936D59">
        <w:rPr>
          <w:sz w:val="21"/>
        </w:rPr>
        <w:br/>
      </w:r>
      <w:r w:rsidRPr="00936D59">
        <w:rPr>
          <w:rStyle w:val="NormalTok"/>
          <w:sz w:val="20"/>
        </w:rPr>
        <w:t>dynamicMods=</w:t>
      </w:r>
      <w:r w:rsidRPr="00936D59">
        <w:rPr>
          <w:rStyle w:val="StringTok"/>
          <w:sz w:val="20"/>
        </w:rPr>
        <w:t xml:space="preserve"> </w:t>
      </w:r>
      <w:r w:rsidRPr="00936D59">
        <w:rPr>
          <w:rStyle w:val="KeywordTok"/>
          <w:sz w:val="20"/>
        </w:rPr>
        <w:t>cutreeDynamic</w:t>
      </w:r>
      <w:r w:rsidRPr="00936D59">
        <w:rPr>
          <w:rStyle w:val="NormalTok"/>
          <w:sz w:val="20"/>
        </w:rPr>
        <w:t>(</w:t>
      </w:r>
      <w:r w:rsidRPr="00936D59">
        <w:rPr>
          <w:rStyle w:val="DataTypeTok"/>
          <w:sz w:val="20"/>
        </w:rPr>
        <w:t>dendro =</w:t>
      </w:r>
      <w:r w:rsidRPr="00936D59">
        <w:rPr>
          <w:rStyle w:val="NormalTok"/>
          <w:sz w:val="20"/>
        </w:rPr>
        <w:t xml:space="preserve"> geneTree,</w:t>
      </w:r>
      <w:r w:rsidRPr="00936D59">
        <w:rPr>
          <w:sz w:val="21"/>
        </w:rPr>
        <w:br/>
      </w:r>
      <w:r w:rsidRPr="00936D59">
        <w:rPr>
          <w:rStyle w:val="NormalTok"/>
          <w:sz w:val="20"/>
        </w:rPr>
        <w:t xml:space="preserve">                           </w:t>
      </w:r>
      <w:r w:rsidRPr="00936D59">
        <w:rPr>
          <w:rStyle w:val="DataTypeTok"/>
          <w:sz w:val="20"/>
        </w:rPr>
        <w:t>distM =</w:t>
      </w:r>
      <w:r w:rsidRPr="00936D59">
        <w:rPr>
          <w:rStyle w:val="NormalTok"/>
          <w:sz w:val="20"/>
        </w:rPr>
        <w:t xml:space="preserve"> dissTOM,</w:t>
      </w:r>
      <w:r w:rsidRPr="00936D59">
        <w:rPr>
          <w:sz w:val="21"/>
        </w:rPr>
        <w:br/>
      </w:r>
      <w:r w:rsidRPr="00936D59">
        <w:rPr>
          <w:rStyle w:val="NormalTok"/>
          <w:sz w:val="20"/>
        </w:rPr>
        <w:t xml:space="preserve">                           </w:t>
      </w:r>
      <w:r w:rsidRPr="00936D59">
        <w:rPr>
          <w:rStyle w:val="DataTypeTok"/>
          <w:sz w:val="20"/>
        </w:rPr>
        <w:t>method =</w:t>
      </w:r>
      <w:r w:rsidRPr="00936D59">
        <w:rPr>
          <w:rStyle w:val="NormalTok"/>
          <w:sz w:val="20"/>
        </w:rPr>
        <w:t xml:space="preserve"> </w:t>
      </w:r>
      <w:r w:rsidRPr="00936D59">
        <w:rPr>
          <w:rStyle w:val="StringTok"/>
          <w:sz w:val="20"/>
        </w:rPr>
        <w:t>"hybrid"</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verbose =</w:t>
      </w:r>
      <w:r w:rsidRPr="00936D59">
        <w:rPr>
          <w:rStyle w:val="NormalTok"/>
          <w:sz w:val="20"/>
        </w:rPr>
        <w:t xml:space="preserve"> </w:t>
      </w:r>
      <w:r w:rsidRPr="00936D59">
        <w:rPr>
          <w:rStyle w:val="DecValTok"/>
          <w:sz w:val="20"/>
        </w:rPr>
        <w:t>4</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deepSplit =</w:t>
      </w:r>
      <w:r w:rsidRPr="00936D59">
        <w:rPr>
          <w:rStyle w:val="NormalTok"/>
          <w:sz w:val="20"/>
        </w:rPr>
        <w:t xml:space="preserve"> </w:t>
      </w:r>
      <w:r w:rsidRPr="00936D59">
        <w:rPr>
          <w:rStyle w:val="DecValTok"/>
          <w:sz w:val="20"/>
        </w:rPr>
        <w:t>3</w:t>
      </w:r>
      <w:r w:rsidRPr="00936D59">
        <w:rPr>
          <w:rStyle w:val="NormalTok"/>
          <w:sz w:val="20"/>
        </w:rPr>
        <w:t xml:space="preserve">, </w:t>
      </w:r>
      <w:r w:rsidRPr="00936D59">
        <w:rPr>
          <w:rStyle w:val="CommentTok"/>
          <w:sz w:val="20"/>
        </w:rPr>
        <w:t># see WGCNA for more info on tuning paramet</w:t>
      </w:r>
      <w:r w:rsidRPr="00936D59">
        <w:rPr>
          <w:rStyle w:val="CommentTok"/>
          <w:sz w:val="20"/>
        </w:rPr>
        <w:lastRenderedPageBreak/>
        <w:t>ers</w:t>
      </w:r>
      <w:r w:rsidRPr="00936D59">
        <w:rPr>
          <w:sz w:val="21"/>
        </w:rPr>
        <w:br/>
      </w:r>
      <w:r w:rsidRPr="00936D59">
        <w:rPr>
          <w:rStyle w:val="NormalTok"/>
          <w:sz w:val="20"/>
        </w:rPr>
        <w:t xml:space="preserve">                           </w:t>
      </w:r>
      <w:r w:rsidRPr="00936D59">
        <w:rPr>
          <w:rStyle w:val="DataTypeTok"/>
          <w:sz w:val="20"/>
        </w:rPr>
        <w:t>pamRespectsDendro =</w:t>
      </w:r>
      <w:r w:rsidRPr="00936D59">
        <w:rPr>
          <w:rStyle w:val="NormalTok"/>
          <w:sz w:val="20"/>
        </w:rPr>
        <w:t xml:space="preserve"> </w:t>
      </w:r>
      <w:r w:rsidRPr="00936D59">
        <w:rPr>
          <w:rStyle w:val="OtherTok"/>
          <w:sz w:val="20"/>
        </w:rPr>
        <w:t>FALSE</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minClusterSize =</w:t>
      </w:r>
      <w:r w:rsidRPr="00936D59">
        <w:rPr>
          <w:rStyle w:val="NormalTok"/>
          <w:sz w:val="20"/>
        </w:rPr>
        <w:t xml:space="preserve"> minModuleSize);</w:t>
      </w:r>
    </w:p>
    <w:p w14:paraId="17B2E014" w14:textId="77777777" w:rsidR="00210FEC" w:rsidRPr="00936D59" w:rsidRDefault="00307860">
      <w:pPr>
        <w:pStyle w:val="SourceCode"/>
        <w:rPr>
          <w:sz w:val="21"/>
        </w:rPr>
      </w:pPr>
      <w:r w:rsidRPr="00936D59">
        <w:rPr>
          <w:rStyle w:val="VerbatimChar"/>
          <w:sz w:val="20"/>
        </w:rPr>
        <w:t>##  ..cutHeight not given, setting it to 0.99  ===&gt;  99% of the (truncated) height range in dendro.</w:t>
      </w:r>
      <w:r w:rsidRPr="00936D59">
        <w:rPr>
          <w:sz w:val="21"/>
        </w:rPr>
        <w:br/>
      </w:r>
      <w:r w:rsidRPr="00936D59">
        <w:rPr>
          <w:rStyle w:val="VerbatimChar"/>
          <w:sz w:val="20"/>
        </w:rPr>
        <w:t>##  ..Going through the merge tree</w:t>
      </w:r>
      <w:r w:rsidRPr="00936D59">
        <w:rPr>
          <w:sz w:val="21"/>
        </w:rPr>
        <w:br/>
      </w:r>
      <w:r w:rsidRPr="00936D59">
        <w:rPr>
          <w:rStyle w:val="VerbatimChar"/>
          <w:sz w:val="20"/>
        </w:rPr>
        <w:t xml:space="preserve">##  </w:t>
      </w:r>
      <w:r w:rsidRPr="00936D59">
        <w:rPr>
          <w:sz w:val="21"/>
        </w:rPr>
        <w:br/>
      </w:r>
      <w:r w:rsidRPr="00936D59">
        <w:rPr>
          <w:rStyle w:val="VerbatimChar"/>
          <w:sz w:val="20"/>
        </w:rPr>
        <w:t>##  ..Going through detected branches and marking clusters..</w:t>
      </w:r>
      <w:r w:rsidRPr="00936D59">
        <w:rPr>
          <w:sz w:val="21"/>
        </w:rPr>
        <w:br/>
      </w:r>
      <w:r w:rsidRPr="00936D59">
        <w:rPr>
          <w:rStyle w:val="VerbatimChar"/>
          <w:sz w:val="20"/>
        </w:rPr>
        <w:t>##  ..Assigning Tree Cut stage labels..</w:t>
      </w:r>
      <w:r w:rsidRPr="00936D59">
        <w:rPr>
          <w:sz w:val="21"/>
        </w:rPr>
        <w:br/>
      </w:r>
      <w:r w:rsidRPr="00936D59">
        <w:rPr>
          <w:rStyle w:val="VerbatimChar"/>
          <w:sz w:val="20"/>
        </w:rPr>
        <w:t>##  ..Assigning PAM stage labels..</w:t>
      </w:r>
      <w:r w:rsidRPr="00936D59">
        <w:rPr>
          <w:sz w:val="21"/>
        </w:rPr>
        <w:br/>
      </w:r>
      <w:r w:rsidRPr="00936D59">
        <w:rPr>
          <w:rStyle w:val="VerbatimChar"/>
          <w:sz w:val="20"/>
        </w:rPr>
        <w:t>##  ....assigned 5531 objects to existing clusters.</w:t>
      </w:r>
      <w:r w:rsidRPr="00936D59">
        <w:rPr>
          <w:sz w:val="21"/>
        </w:rPr>
        <w:br/>
      </w:r>
      <w:r w:rsidRPr="00936D59">
        <w:rPr>
          <w:rStyle w:val="VerbatimChar"/>
          <w:sz w:val="20"/>
        </w:rPr>
        <w:t>##  ..done.</w:t>
      </w:r>
    </w:p>
    <w:p w14:paraId="444B16DD" w14:textId="77777777" w:rsidR="00DF2D49" w:rsidRPr="00936D59" w:rsidRDefault="00DF2D49">
      <w:pPr>
        <w:pStyle w:val="SourceCode"/>
        <w:rPr>
          <w:rStyle w:val="CommentTok"/>
          <w:sz w:val="20"/>
        </w:rPr>
      </w:pPr>
    </w:p>
    <w:p w14:paraId="0FB8ED96" w14:textId="77777777" w:rsidR="00210FEC" w:rsidRPr="00936D59" w:rsidRDefault="00307860">
      <w:pPr>
        <w:pStyle w:val="SourceCode"/>
        <w:rPr>
          <w:sz w:val="21"/>
        </w:rPr>
      </w:pPr>
      <w:r w:rsidRPr="00936D59">
        <w:rPr>
          <w:rStyle w:val="CommentTok"/>
          <w:sz w:val="20"/>
        </w:rPr>
        <w:t xml:space="preserve"># Convert numeric </w:t>
      </w:r>
      <w:proofErr w:type="spellStart"/>
      <w:r w:rsidRPr="00936D59">
        <w:rPr>
          <w:rStyle w:val="CommentTok"/>
          <w:sz w:val="20"/>
        </w:rPr>
        <w:t>lables</w:t>
      </w:r>
      <w:proofErr w:type="spellEnd"/>
      <w:r w:rsidRPr="00936D59">
        <w:rPr>
          <w:rStyle w:val="CommentTok"/>
          <w:sz w:val="20"/>
        </w:rPr>
        <w:t xml:space="preserve"> into colors</w:t>
      </w:r>
      <w:r w:rsidRPr="00936D59">
        <w:rPr>
          <w:sz w:val="21"/>
        </w:rPr>
        <w:br/>
      </w:r>
      <w:proofErr w:type="spellStart"/>
      <w:r w:rsidRPr="00936D59">
        <w:rPr>
          <w:rStyle w:val="NormalTok"/>
          <w:sz w:val="20"/>
        </w:rPr>
        <w:t>dynamicColors</w:t>
      </w:r>
      <w:proofErr w:type="spellEnd"/>
      <w:r w:rsidRPr="00936D59">
        <w:rPr>
          <w:rStyle w:val="NormalTok"/>
          <w:sz w:val="20"/>
        </w:rPr>
        <w:t xml:space="preserve"> =</w:t>
      </w:r>
      <w:r w:rsidRPr="00936D59">
        <w:rPr>
          <w:rStyle w:val="StringTok"/>
          <w:sz w:val="20"/>
        </w:rPr>
        <w:t xml:space="preserve"> </w:t>
      </w:r>
      <w:r w:rsidRPr="00936D59">
        <w:rPr>
          <w:rStyle w:val="KeywordTok"/>
          <w:sz w:val="20"/>
        </w:rPr>
        <w:t>labels2colors</w:t>
      </w:r>
      <w:r w:rsidRPr="00936D59">
        <w:rPr>
          <w:rStyle w:val="NormalTok"/>
          <w:sz w:val="20"/>
        </w:rPr>
        <w:t>(dynamicMods)</w:t>
      </w:r>
      <w:r w:rsidRPr="00936D59">
        <w:rPr>
          <w:sz w:val="21"/>
        </w:rPr>
        <w:br/>
      </w:r>
      <w:r w:rsidRPr="00936D59">
        <w:rPr>
          <w:rStyle w:val="KeywordTok"/>
          <w:sz w:val="20"/>
        </w:rPr>
        <w:t>table</w:t>
      </w:r>
      <w:r w:rsidRPr="00936D59">
        <w:rPr>
          <w:rStyle w:val="NormalTok"/>
          <w:sz w:val="20"/>
        </w:rPr>
        <w:t>(dynamicColors)</w:t>
      </w:r>
    </w:p>
    <w:p w14:paraId="447F4A0A" w14:textId="77777777" w:rsidR="00C25DBD" w:rsidRPr="00936D59" w:rsidRDefault="00307860" w:rsidP="00C25DBD">
      <w:pPr>
        <w:pStyle w:val="SourceCode"/>
        <w:rPr>
          <w:sz w:val="21"/>
        </w:rPr>
      </w:pPr>
      <w:r w:rsidRPr="00936D59">
        <w:rPr>
          <w:rStyle w:val="VerbatimChar"/>
          <w:sz w:val="20"/>
        </w:rPr>
        <w:t>## dynamicColors</w:t>
      </w:r>
      <w:r w:rsidRPr="00936D59">
        <w:rPr>
          <w:sz w:val="21"/>
        </w:rPr>
        <w:br/>
      </w:r>
      <w:r w:rsidRPr="00936D59">
        <w:rPr>
          <w:rStyle w:val="VerbatimChar"/>
          <w:sz w:val="20"/>
        </w:rPr>
        <w:t xml:space="preserve">##         black          blue         brown          cyan     darkgreen </w:t>
      </w:r>
      <w:r w:rsidRPr="00936D59">
        <w:rPr>
          <w:sz w:val="21"/>
        </w:rPr>
        <w:br/>
      </w:r>
      <w:r w:rsidRPr="00936D59">
        <w:rPr>
          <w:rStyle w:val="VerbatimChar"/>
          <w:sz w:val="20"/>
        </w:rPr>
        <w:t xml:space="preserve">##           515          1172           742           149            79 </w:t>
      </w:r>
      <w:r w:rsidRPr="00936D59">
        <w:rPr>
          <w:sz w:val="21"/>
        </w:rPr>
        <w:br/>
      </w:r>
      <w:r w:rsidRPr="00936D59">
        <w:rPr>
          <w:rStyle w:val="VerbatimChar"/>
          <w:sz w:val="20"/>
        </w:rPr>
        <w:t xml:space="preserve">##      darkgrey    darkorange       darkred darkturquoise         green </w:t>
      </w:r>
      <w:r w:rsidRPr="00936D59">
        <w:rPr>
          <w:sz w:val="21"/>
        </w:rPr>
        <w:br/>
      </w:r>
      <w:r w:rsidRPr="00936D59">
        <w:rPr>
          <w:rStyle w:val="VerbatimChar"/>
          <w:sz w:val="20"/>
        </w:rPr>
        <w:t xml:space="preserve">##            72            56            88            75           720 </w:t>
      </w:r>
      <w:r w:rsidRPr="00936D59">
        <w:rPr>
          <w:sz w:val="21"/>
        </w:rPr>
        <w:br/>
      </w:r>
      <w:r w:rsidRPr="00936D59">
        <w:rPr>
          <w:rStyle w:val="VerbatimChar"/>
          <w:sz w:val="20"/>
        </w:rPr>
        <w:t xml:space="preserve">##   greenyellow        grey60     lightcyan    lightgreen   lightyellow </w:t>
      </w:r>
      <w:r w:rsidRPr="00936D59">
        <w:rPr>
          <w:sz w:val="21"/>
        </w:rPr>
        <w:br/>
      </w:r>
      <w:r w:rsidRPr="00936D59">
        <w:rPr>
          <w:rStyle w:val="VerbatimChar"/>
          <w:sz w:val="20"/>
        </w:rPr>
        <w:t xml:space="preserve">##           269           112           134           107            99 </w:t>
      </w:r>
      <w:r w:rsidRPr="00936D59">
        <w:rPr>
          <w:sz w:val="21"/>
        </w:rPr>
        <w:br/>
      </w:r>
      <w:r w:rsidRPr="00936D59">
        <w:rPr>
          <w:rStyle w:val="VerbatimChar"/>
          <w:sz w:val="20"/>
        </w:rPr>
        <w:t xml:space="preserve">##       magenta  midnightblue        orange          pink        purple </w:t>
      </w:r>
      <w:r w:rsidRPr="00936D59">
        <w:rPr>
          <w:sz w:val="21"/>
        </w:rPr>
        <w:br/>
      </w:r>
      <w:r w:rsidRPr="00936D59">
        <w:rPr>
          <w:rStyle w:val="VerbatimChar"/>
          <w:sz w:val="20"/>
        </w:rPr>
        <w:t xml:space="preserve">##           369           134            66           506           299 </w:t>
      </w:r>
      <w:r w:rsidRPr="00936D59">
        <w:rPr>
          <w:sz w:val="21"/>
        </w:rPr>
        <w:br/>
      </w:r>
      <w:r w:rsidRPr="00936D59">
        <w:rPr>
          <w:rStyle w:val="VerbatimChar"/>
          <w:sz w:val="20"/>
        </w:rPr>
        <w:t xml:space="preserve">##           red     royalblue   saddlebrown        salmon       skyblue </w:t>
      </w:r>
      <w:r w:rsidRPr="00936D59">
        <w:rPr>
          <w:sz w:val="21"/>
        </w:rPr>
        <w:br/>
      </w:r>
      <w:r w:rsidRPr="00936D59">
        <w:rPr>
          <w:rStyle w:val="VerbatimChar"/>
          <w:sz w:val="20"/>
        </w:rPr>
        <w:t xml:space="preserve">##           579            91            45           199            50 </w:t>
      </w:r>
      <w:r w:rsidRPr="00936D59">
        <w:rPr>
          <w:sz w:val="21"/>
        </w:rPr>
        <w:br/>
      </w:r>
      <w:r w:rsidRPr="00936D59">
        <w:rPr>
          <w:rStyle w:val="VerbatimChar"/>
          <w:sz w:val="20"/>
        </w:rPr>
        <w:t xml:space="preserve">##     steelblue           tan     turquoise         white        yellow </w:t>
      </w:r>
      <w:r w:rsidRPr="00936D59">
        <w:rPr>
          <w:sz w:val="21"/>
        </w:rPr>
        <w:br/>
      </w:r>
      <w:r w:rsidRPr="00936D59">
        <w:rPr>
          <w:rStyle w:val="VerbatimChar"/>
          <w:sz w:val="20"/>
        </w:rPr>
        <w:t>##            32           265          1337            55           723</w:t>
      </w:r>
      <w:bookmarkStart w:id="20" w:name="merge-similar-modules"/>
      <w:bookmarkEnd w:id="20"/>
    </w:p>
    <w:p w14:paraId="514E52FE" w14:textId="77777777" w:rsidR="00E77EBD" w:rsidRPr="00E77EBD" w:rsidRDefault="00C25DBD" w:rsidP="00C25DBD">
      <w:pPr>
        <w:pStyle w:val="BodyText"/>
        <w:rPr>
          <w:b/>
          <w:sz w:val="28"/>
        </w:rPr>
      </w:pPr>
      <w:r w:rsidRPr="00E77EBD">
        <w:rPr>
          <w:b/>
          <w:sz w:val="28"/>
        </w:rPr>
        <w:t xml:space="preserve">In the initial cluster (module) identification step, WGCNA finds 30 modules. However, some of the identified modules might have very similar expression pattern and we would rather merge this closely related modules into one. </w:t>
      </w:r>
    </w:p>
    <w:p w14:paraId="62484476" w14:textId="4C04055B" w:rsidR="00C25DBD" w:rsidRDefault="00C25DBD" w:rsidP="00C25DBD">
      <w:pPr>
        <w:pStyle w:val="BodyText"/>
      </w:pPr>
      <w:r>
        <w:t>We do that in the next step.</w:t>
      </w:r>
    </w:p>
    <w:p w14:paraId="0977531D" w14:textId="77777777" w:rsidR="00C25DBD" w:rsidRDefault="00C25DBD" w:rsidP="00C25DBD">
      <w:pPr>
        <w:pStyle w:val="BodyText"/>
      </w:pPr>
    </w:p>
    <w:p w14:paraId="41BC36C2" w14:textId="77777777" w:rsidR="00210FEC" w:rsidRDefault="00307860">
      <w:pPr>
        <w:pStyle w:val="Heading3"/>
      </w:pPr>
      <w:r>
        <w:t>2.3 Merge similar modules</w:t>
      </w:r>
      <w:r w:rsidR="0025542D">
        <w:br/>
      </w:r>
    </w:p>
    <w:p w14:paraId="6C8D854B" w14:textId="77777777" w:rsidR="00210FEC" w:rsidRPr="00936D59" w:rsidRDefault="00307860">
      <w:pPr>
        <w:pStyle w:val="SourceCode"/>
        <w:rPr>
          <w:sz w:val="21"/>
        </w:rPr>
      </w:pPr>
      <w:r w:rsidRPr="00936D59">
        <w:rPr>
          <w:rStyle w:val="CommentTok"/>
          <w:sz w:val="20"/>
        </w:rPr>
        <w:t># Calculate eigengenes</w:t>
      </w:r>
      <w:r w:rsidRPr="00936D59">
        <w:rPr>
          <w:sz w:val="21"/>
        </w:rPr>
        <w:br/>
      </w:r>
      <w:r w:rsidRPr="00936D59">
        <w:rPr>
          <w:rStyle w:val="NormalTok"/>
          <w:sz w:val="20"/>
        </w:rPr>
        <w:t>MEList =</w:t>
      </w:r>
      <w:r w:rsidRPr="00936D59">
        <w:rPr>
          <w:rStyle w:val="StringTok"/>
          <w:sz w:val="20"/>
        </w:rPr>
        <w:t xml:space="preserve"> </w:t>
      </w:r>
      <w:r w:rsidRPr="00936D59">
        <w:rPr>
          <w:rStyle w:val="KeywordTok"/>
          <w:sz w:val="20"/>
        </w:rPr>
        <w:t>moduleEigengenes</w:t>
      </w:r>
      <w:r w:rsidRPr="00936D59">
        <w:rPr>
          <w:rStyle w:val="NormalTok"/>
          <w:sz w:val="20"/>
        </w:rPr>
        <w:t xml:space="preserve">(datExpr, </w:t>
      </w:r>
      <w:r w:rsidRPr="00936D59">
        <w:rPr>
          <w:rStyle w:val="DataTypeTok"/>
          <w:sz w:val="20"/>
        </w:rPr>
        <w:t>colors =</w:t>
      </w:r>
      <w:r w:rsidRPr="00936D59">
        <w:rPr>
          <w:rStyle w:val="NormalTok"/>
          <w:sz w:val="20"/>
        </w:rPr>
        <w:t xml:space="preserve"> dynamicColors)</w:t>
      </w:r>
      <w:r w:rsidRPr="00936D59">
        <w:rPr>
          <w:sz w:val="21"/>
        </w:rPr>
        <w:br/>
      </w:r>
      <w:r w:rsidRPr="00936D59">
        <w:rPr>
          <w:rStyle w:val="NormalTok"/>
          <w:sz w:val="20"/>
        </w:rPr>
        <w:t>MEs =</w:t>
      </w:r>
      <w:r w:rsidRPr="00936D59">
        <w:rPr>
          <w:rStyle w:val="StringTok"/>
          <w:sz w:val="20"/>
        </w:rPr>
        <w:t xml:space="preserve"> </w:t>
      </w:r>
      <w:r w:rsidRPr="00936D59">
        <w:rPr>
          <w:rStyle w:val="NormalTok"/>
          <w:sz w:val="20"/>
        </w:rPr>
        <w:t>MEList</w:t>
      </w:r>
      <w:r w:rsidRPr="00936D59">
        <w:rPr>
          <w:rStyle w:val="OperatorTok"/>
          <w:sz w:val="20"/>
        </w:rPr>
        <w:t>$</w:t>
      </w:r>
      <w:r w:rsidRPr="00936D59">
        <w:rPr>
          <w:rStyle w:val="NormalTok"/>
          <w:sz w:val="20"/>
        </w:rPr>
        <w:t>eigengenes</w:t>
      </w:r>
      <w:r w:rsidRPr="00936D59">
        <w:rPr>
          <w:sz w:val="21"/>
        </w:rPr>
        <w:br/>
      </w:r>
      <w:r w:rsidRPr="00936D59">
        <w:rPr>
          <w:sz w:val="21"/>
        </w:rPr>
        <w:br/>
      </w:r>
      <w:r w:rsidRPr="00936D59">
        <w:rPr>
          <w:rStyle w:val="CommentTok"/>
          <w:sz w:val="20"/>
        </w:rPr>
        <w:t># Calculate dissimilarity of module eigengenes</w:t>
      </w:r>
      <w:r w:rsidRPr="00936D59">
        <w:rPr>
          <w:sz w:val="21"/>
        </w:rPr>
        <w:br/>
      </w:r>
      <w:r w:rsidRPr="00936D59">
        <w:rPr>
          <w:rStyle w:val="NormalTok"/>
          <w:sz w:val="20"/>
        </w:rPr>
        <w:t>MEDiss =</w:t>
      </w:r>
      <w:r w:rsidRPr="00936D59">
        <w:rPr>
          <w:rStyle w:val="StringTok"/>
          <w:sz w:val="20"/>
        </w:rPr>
        <w:t xml:space="preserve"> </w:t>
      </w:r>
      <w:r w:rsidRPr="00936D59">
        <w:rPr>
          <w:rStyle w:val="DecValTok"/>
          <w:sz w:val="20"/>
        </w:rPr>
        <w:t>1</w:t>
      </w:r>
      <w:r w:rsidRPr="00936D59">
        <w:rPr>
          <w:rStyle w:val="OperatorTok"/>
          <w:sz w:val="20"/>
        </w:rPr>
        <w:t>-</w:t>
      </w:r>
      <w:r w:rsidRPr="00936D59">
        <w:rPr>
          <w:rStyle w:val="KeywordTok"/>
          <w:sz w:val="20"/>
        </w:rPr>
        <w:t>cor</w:t>
      </w:r>
      <w:r w:rsidRPr="00936D59">
        <w:rPr>
          <w:rStyle w:val="NormalTok"/>
          <w:sz w:val="20"/>
        </w:rPr>
        <w:t xml:space="preserve">(MEs, </w:t>
      </w:r>
      <w:r w:rsidRPr="00936D59">
        <w:rPr>
          <w:rStyle w:val="DataTypeTok"/>
          <w:sz w:val="20"/>
        </w:rPr>
        <w:t>method =</w:t>
      </w:r>
      <w:r w:rsidRPr="00936D59">
        <w:rPr>
          <w:rStyle w:val="NormalTok"/>
          <w:sz w:val="20"/>
        </w:rPr>
        <w:t xml:space="preserve"> </w:t>
      </w:r>
      <w:r w:rsidRPr="00936D59">
        <w:rPr>
          <w:rStyle w:val="StringTok"/>
          <w:sz w:val="20"/>
        </w:rPr>
        <w:t>"kendall"</w:t>
      </w:r>
      <w:r w:rsidRPr="00936D59">
        <w:rPr>
          <w:rStyle w:val="NormalTok"/>
          <w:sz w:val="20"/>
        </w:rPr>
        <w:t>);</w:t>
      </w:r>
      <w:r w:rsidRPr="00936D59">
        <w:rPr>
          <w:sz w:val="21"/>
        </w:rPr>
        <w:br/>
      </w:r>
      <w:r w:rsidRPr="00936D59">
        <w:rPr>
          <w:sz w:val="21"/>
        </w:rPr>
        <w:br/>
      </w:r>
      <w:r w:rsidRPr="00936D59">
        <w:rPr>
          <w:rStyle w:val="CommentTok"/>
          <w:sz w:val="20"/>
        </w:rPr>
        <w:t># Cluster module eigengenes</w:t>
      </w:r>
      <w:r w:rsidRPr="00936D59">
        <w:rPr>
          <w:sz w:val="21"/>
        </w:rPr>
        <w:br/>
      </w:r>
      <w:r w:rsidRPr="00936D59">
        <w:rPr>
          <w:rStyle w:val="NormalTok"/>
          <w:sz w:val="20"/>
        </w:rPr>
        <w:t>METree =</w:t>
      </w:r>
      <w:r w:rsidRPr="00936D59">
        <w:rPr>
          <w:rStyle w:val="StringTok"/>
          <w:sz w:val="20"/>
        </w:rPr>
        <w:t xml:space="preserve"> </w:t>
      </w:r>
      <w:r w:rsidRPr="00936D59">
        <w:rPr>
          <w:rStyle w:val="KeywordTok"/>
          <w:sz w:val="20"/>
        </w:rPr>
        <w:t>hclust</w:t>
      </w:r>
      <w:r w:rsidRPr="00936D59">
        <w:rPr>
          <w:rStyle w:val="NormalTok"/>
          <w:sz w:val="20"/>
        </w:rPr>
        <w:t>(</w:t>
      </w:r>
      <w:r w:rsidRPr="00936D59">
        <w:rPr>
          <w:rStyle w:val="KeywordTok"/>
          <w:sz w:val="20"/>
        </w:rPr>
        <w:t>as.dist</w:t>
      </w:r>
      <w:r w:rsidRPr="00936D59">
        <w:rPr>
          <w:rStyle w:val="NormalTok"/>
          <w:sz w:val="20"/>
        </w:rPr>
        <w:t xml:space="preserve">(MEDiss), </w:t>
      </w:r>
      <w:r w:rsidRPr="00936D59">
        <w:rPr>
          <w:rStyle w:val="DataTypeTok"/>
          <w:sz w:val="20"/>
        </w:rPr>
        <w:t>method =</w:t>
      </w:r>
      <w:r w:rsidRPr="00936D59">
        <w:rPr>
          <w:rStyle w:val="NormalTok"/>
          <w:sz w:val="20"/>
        </w:rPr>
        <w:t xml:space="preserve"> </w:t>
      </w:r>
      <w:r w:rsidRPr="00936D59">
        <w:rPr>
          <w:rStyle w:val="StringTok"/>
          <w:sz w:val="20"/>
        </w:rPr>
        <w:t>"average"</w:t>
      </w:r>
      <w:r w:rsidRPr="00936D59">
        <w:rPr>
          <w:rStyle w:val="NormalTok"/>
          <w:sz w:val="20"/>
        </w:rPr>
        <w:t>);</w:t>
      </w:r>
      <w:r w:rsidRPr="00936D59">
        <w:rPr>
          <w:sz w:val="21"/>
        </w:rPr>
        <w:br/>
      </w:r>
      <w:r w:rsidRPr="00936D59">
        <w:rPr>
          <w:rStyle w:val="CommentTok"/>
          <w:sz w:val="20"/>
        </w:rPr>
        <w:t># Plot the result</w:t>
      </w:r>
      <w:r w:rsidRPr="00936D59">
        <w:rPr>
          <w:sz w:val="21"/>
        </w:rPr>
        <w:br/>
      </w:r>
      <w:r w:rsidRPr="00936D59">
        <w:rPr>
          <w:rStyle w:val="CommentTok"/>
          <w:sz w:val="20"/>
        </w:rPr>
        <w:t># sizeGrWindow(7, 8)</w:t>
      </w:r>
      <w:r w:rsidRPr="00936D59">
        <w:rPr>
          <w:sz w:val="21"/>
        </w:rPr>
        <w:br/>
      </w:r>
      <w:r w:rsidRPr="00936D59">
        <w:rPr>
          <w:rStyle w:val="KeywordTok"/>
          <w:sz w:val="20"/>
        </w:rPr>
        <w:t>plot</w:t>
      </w:r>
      <w:r w:rsidRPr="00936D59">
        <w:rPr>
          <w:rStyle w:val="NormalTok"/>
          <w:sz w:val="20"/>
        </w:rPr>
        <w:t xml:space="preserve">(METree, </w:t>
      </w:r>
      <w:r w:rsidRPr="00936D59">
        <w:rPr>
          <w:rStyle w:val="DataTypeTok"/>
          <w:sz w:val="20"/>
        </w:rPr>
        <w:t>main =</w:t>
      </w:r>
      <w:r w:rsidRPr="00936D59">
        <w:rPr>
          <w:rStyle w:val="NormalTok"/>
          <w:sz w:val="20"/>
        </w:rPr>
        <w:t xml:space="preserve"> </w:t>
      </w:r>
      <w:r w:rsidRPr="00936D59">
        <w:rPr>
          <w:rStyle w:val="StringTok"/>
          <w:sz w:val="20"/>
        </w:rPr>
        <w:t>"Clustering of module eigengenes"</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xlab =</w:t>
      </w:r>
      <w:r w:rsidRPr="00936D59">
        <w:rPr>
          <w:rStyle w:val="NormalTok"/>
          <w:sz w:val="20"/>
        </w:rPr>
        <w:t xml:space="preserve"> </w:t>
      </w:r>
      <w:r w:rsidRPr="00936D59">
        <w:rPr>
          <w:rStyle w:val="StringTok"/>
          <w:sz w:val="20"/>
        </w:rPr>
        <w:t>""</w:t>
      </w:r>
      <w:r w:rsidRPr="00936D59">
        <w:rPr>
          <w:rStyle w:val="NormalTok"/>
          <w:sz w:val="20"/>
        </w:rPr>
        <w:t xml:space="preserve">, </w:t>
      </w:r>
      <w:r w:rsidRPr="00936D59">
        <w:rPr>
          <w:rStyle w:val="DataTypeTok"/>
          <w:sz w:val="20"/>
        </w:rPr>
        <w:t>sub =</w:t>
      </w:r>
      <w:r w:rsidRPr="00936D59">
        <w:rPr>
          <w:rStyle w:val="NormalTok"/>
          <w:sz w:val="20"/>
        </w:rPr>
        <w:t xml:space="preserve"> </w:t>
      </w:r>
      <w:r w:rsidRPr="00936D59">
        <w:rPr>
          <w:rStyle w:val="StringTok"/>
          <w:sz w:val="20"/>
        </w:rPr>
        <w:t>"MEDiss = 1-cor(MEs, method = 'kendall')"</w:t>
      </w:r>
      <w:r w:rsidRPr="00936D59">
        <w:rPr>
          <w:rStyle w:val="NormalTok"/>
          <w:sz w:val="20"/>
        </w:rPr>
        <w:t>)</w:t>
      </w:r>
      <w:r w:rsidRPr="00936D59">
        <w:rPr>
          <w:sz w:val="21"/>
        </w:rPr>
        <w:br/>
      </w:r>
      <w:r w:rsidRPr="00936D59">
        <w:rPr>
          <w:sz w:val="21"/>
        </w:rPr>
        <w:lastRenderedPageBreak/>
        <w:br/>
      </w:r>
      <w:r w:rsidRPr="00936D59">
        <w:rPr>
          <w:rStyle w:val="CommentTok"/>
          <w:sz w:val="20"/>
        </w:rPr>
        <w:t># We choose a height cut of 0.2, corresponding to correlation of 0.8, to merge</w:t>
      </w:r>
      <w:r w:rsidRPr="00936D59">
        <w:rPr>
          <w:sz w:val="21"/>
        </w:rPr>
        <w:br/>
      </w:r>
      <w:r w:rsidRPr="00936D59">
        <w:rPr>
          <w:rStyle w:val="NormalTok"/>
          <w:sz w:val="20"/>
        </w:rPr>
        <w:t>MEDissThres =</w:t>
      </w:r>
      <w:r w:rsidRPr="00936D59">
        <w:rPr>
          <w:rStyle w:val="StringTok"/>
          <w:sz w:val="20"/>
        </w:rPr>
        <w:t xml:space="preserve"> </w:t>
      </w:r>
      <w:r w:rsidRPr="00936D59">
        <w:rPr>
          <w:rStyle w:val="FloatTok"/>
          <w:sz w:val="20"/>
        </w:rPr>
        <w:t>0.2</w:t>
      </w:r>
      <w:r w:rsidRPr="00936D59">
        <w:rPr>
          <w:rStyle w:val="NormalTok"/>
          <w:sz w:val="20"/>
        </w:rPr>
        <w:t xml:space="preserve"> </w:t>
      </w:r>
      <w:r w:rsidRPr="00936D59">
        <w:rPr>
          <w:rStyle w:val="CommentTok"/>
          <w:sz w:val="20"/>
        </w:rPr>
        <w:t># user-specified parameter value; see WGCNA manual for more info</w:t>
      </w:r>
      <w:r w:rsidRPr="00936D59">
        <w:rPr>
          <w:sz w:val="21"/>
        </w:rPr>
        <w:br/>
      </w:r>
      <w:r w:rsidRPr="00936D59">
        <w:rPr>
          <w:sz w:val="21"/>
        </w:rPr>
        <w:br/>
      </w:r>
      <w:r w:rsidRPr="00936D59">
        <w:rPr>
          <w:rStyle w:val="CommentTok"/>
          <w:sz w:val="20"/>
        </w:rPr>
        <w:t># Plot the cut line into the dendrogram</w:t>
      </w:r>
      <w:r w:rsidRPr="00936D59">
        <w:rPr>
          <w:sz w:val="21"/>
        </w:rPr>
        <w:br/>
      </w:r>
      <w:r w:rsidRPr="00936D59">
        <w:rPr>
          <w:rStyle w:val="KeywordTok"/>
          <w:sz w:val="20"/>
        </w:rPr>
        <w:t>abline</w:t>
      </w:r>
      <w:r w:rsidRPr="00936D59">
        <w:rPr>
          <w:rStyle w:val="NormalTok"/>
          <w:sz w:val="20"/>
        </w:rPr>
        <w:t>(</w:t>
      </w:r>
      <w:r w:rsidRPr="00936D59">
        <w:rPr>
          <w:rStyle w:val="DataTypeTok"/>
          <w:sz w:val="20"/>
        </w:rPr>
        <w:t>h=</w:t>
      </w:r>
      <w:r w:rsidRPr="00936D59">
        <w:rPr>
          <w:rStyle w:val="NormalTok"/>
          <w:sz w:val="20"/>
        </w:rPr>
        <w:t xml:space="preserve">MEDissThres, </w:t>
      </w:r>
      <w:r w:rsidRPr="00936D59">
        <w:rPr>
          <w:rStyle w:val="DataTypeTok"/>
          <w:sz w:val="20"/>
        </w:rPr>
        <w:t>col =</w:t>
      </w:r>
      <w:r w:rsidRPr="00936D59">
        <w:rPr>
          <w:rStyle w:val="NormalTok"/>
          <w:sz w:val="20"/>
        </w:rPr>
        <w:t xml:space="preserve"> </w:t>
      </w:r>
      <w:r w:rsidRPr="00936D59">
        <w:rPr>
          <w:rStyle w:val="StringTok"/>
          <w:sz w:val="20"/>
        </w:rPr>
        <w:t>"red"</w:t>
      </w:r>
      <w:r w:rsidRPr="00936D59">
        <w:rPr>
          <w:rStyle w:val="NormalTok"/>
          <w:sz w:val="20"/>
        </w:rPr>
        <w:t>)</w:t>
      </w:r>
    </w:p>
    <w:p w14:paraId="0C3F7FC4" w14:textId="77777777" w:rsidR="00A42BBC" w:rsidRDefault="00C25DBD" w:rsidP="00A42BBC">
      <w:pPr>
        <w:jc w:val="center"/>
      </w:pPr>
      <w:r>
        <w:fldChar w:fldCharType="begin"/>
      </w:r>
      <w:r>
        <w:instrText xml:space="preserve"> INCLUDEPICTURE "/var/folders/kh/gz3_96sj4fl9fm8x5vxdvgr40000gp/T/com.microsoft.Word/WebArchiveCopyPasteTempFiles/plot_zoom_png?width=690&amp;height=520" \* MERGEFORMATINET </w:instrText>
      </w:r>
      <w:r>
        <w:fldChar w:fldCharType="separate"/>
      </w:r>
      <w:r>
        <w:rPr>
          <w:noProof/>
        </w:rPr>
        <w:drawing>
          <wp:inline distT="0" distB="0" distL="0" distR="0" wp14:anchorId="2D52E55F" wp14:editId="6036281B">
            <wp:extent cx="4886507" cy="3665402"/>
            <wp:effectExtent l="0" t="0" r="3175" b="5080"/>
            <wp:docPr id="33" name="Picture 33" descr="/var/folders/kh/gz3_96sj4fl9fm8x5vxdvgr40000gp/T/com.microsoft.Word/WebArchiveCopyPasteTempFiles/plot_zoom_png?width=690&amp;height=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90&amp;height=5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88907" cy="3667202"/>
                    </a:xfrm>
                    <a:prstGeom prst="rect">
                      <a:avLst/>
                    </a:prstGeom>
                    <a:noFill/>
                    <a:ln>
                      <a:noFill/>
                    </a:ln>
                  </pic:spPr>
                </pic:pic>
              </a:graphicData>
            </a:graphic>
          </wp:inline>
        </w:drawing>
      </w:r>
      <w:r>
        <w:fldChar w:fldCharType="end"/>
      </w:r>
    </w:p>
    <w:p w14:paraId="7B153CDE" w14:textId="77777777" w:rsidR="008A3409" w:rsidRPr="008A3409" w:rsidRDefault="006E4868" w:rsidP="008A3409">
      <w:pPr>
        <w:pStyle w:val="FirstParagraph"/>
      </w:pPr>
      <w:r>
        <w:t>W</w:t>
      </w:r>
      <w:r w:rsidR="00C25DBD">
        <w:t xml:space="preserve">e </w:t>
      </w:r>
      <w:r w:rsidR="00C25DBD" w:rsidRPr="00C25DBD">
        <w:t xml:space="preserve">choose a cut </w:t>
      </w:r>
      <w:r w:rsidR="00C25DBD">
        <w:t xml:space="preserve">height </w:t>
      </w:r>
      <w:r w:rsidR="00C25DBD" w:rsidRPr="00C25DBD">
        <w:t>of 0.2, corresponding to correlation of 0.8, to merge</w:t>
      </w:r>
      <w:r w:rsidR="00C25DBD">
        <w:t xml:space="preserve"> similar modules.</w:t>
      </w:r>
      <w:r w:rsidR="00A42BBC">
        <w:t xml:space="preserve"> </w:t>
      </w:r>
      <w:r>
        <w:t>Although arbitrary, the cutoff was motivated by the number of modules we would like to retain in the GCN; in our case, a 0.2 threshold resulted in a total of 12 modules in the GCN</w:t>
      </w:r>
      <w:r w:rsidR="008A3409">
        <w:t xml:space="preserve"> (see below)</w:t>
      </w:r>
      <w:r>
        <w:t xml:space="preserve">. </w:t>
      </w:r>
    </w:p>
    <w:p w14:paraId="78CD1977" w14:textId="77777777" w:rsidR="00A42BBC" w:rsidRPr="00A42BBC" w:rsidRDefault="00A42BBC" w:rsidP="00A42BBC">
      <w:pPr>
        <w:pStyle w:val="BodyText"/>
      </w:pPr>
      <w:r>
        <w:t>In the following code, we merge the similar modules and visualize the module assignments before and after merging.</w:t>
      </w:r>
      <w:r>
        <w:br/>
      </w:r>
    </w:p>
    <w:p w14:paraId="6F56DE24" w14:textId="77777777" w:rsidR="00210FEC" w:rsidRPr="00936D59" w:rsidRDefault="00307860" w:rsidP="00C25DBD">
      <w:pPr>
        <w:pStyle w:val="FirstParagraph"/>
        <w:rPr>
          <w:sz w:val="21"/>
        </w:rPr>
      </w:pPr>
      <w:r w:rsidRPr="00936D59">
        <w:rPr>
          <w:rStyle w:val="CommentTok"/>
          <w:sz w:val="20"/>
        </w:rPr>
        <w:t># Call an automatic merging function</w:t>
      </w:r>
      <w:r w:rsidRPr="00936D59">
        <w:rPr>
          <w:sz w:val="21"/>
        </w:rPr>
        <w:br/>
      </w:r>
      <w:r w:rsidRPr="00936D59">
        <w:rPr>
          <w:rStyle w:val="NormalTok"/>
          <w:sz w:val="20"/>
        </w:rPr>
        <w:t>merge =</w:t>
      </w:r>
      <w:r w:rsidRPr="00936D59">
        <w:rPr>
          <w:rStyle w:val="StringTok"/>
          <w:sz w:val="20"/>
        </w:rPr>
        <w:t xml:space="preserve"> </w:t>
      </w:r>
      <w:proofErr w:type="gramStart"/>
      <w:r w:rsidRPr="00936D59">
        <w:rPr>
          <w:rStyle w:val="KeywordTok"/>
          <w:sz w:val="20"/>
        </w:rPr>
        <w:t>mergeCloseModules</w:t>
      </w:r>
      <w:r w:rsidRPr="00936D59">
        <w:rPr>
          <w:rStyle w:val="NormalTok"/>
          <w:sz w:val="20"/>
        </w:rPr>
        <w:t>(</w:t>
      </w:r>
      <w:proofErr w:type="gramEnd"/>
      <w:r w:rsidRPr="00936D59">
        <w:rPr>
          <w:rStyle w:val="NormalTok"/>
          <w:sz w:val="20"/>
        </w:rPr>
        <w:t xml:space="preserve">datExpr, dynamicColors, </w:t>
      </w:r>
      <w:r w:rsidRPr="00936D59">
        <w:rPr>
          <w:rStyle w:val="DataTypeTok"/>
          <w:sz w:val="20"/>
        </w:rPr>
        <w:t>cutHeight =</w:t>
      </w:r>
      <w:r w:rsidRPr="00936D59">
        <w:rPr>
          <w:rStyle w:val="NormalTok"/>
          <w:sz w:val="20"/>
        </w:rPr>
        <w:t xml:space="preserve"> MEDissThres, </w:t>
      </w:r>
      <w:r w:rsidRPr="00936D59">
        <w:rPr>
          <w:rStyle w:val="DataTypeTok"/>
          <w:sz w:val="20"/>
        </w:rPr>
        <w:t>verbose =</w:t>
      </w:r>
      <w:r w:rsidRPr="00936D59">
        <w:rPr>
          <w:rStyle w:val="NormalTok"/>
          <w:sz w:val="20"/>
        </w:rPr>
        <w:t xml:space="preserve"> </w:t>
      </w:r>
      <w:r w:rsidRPr="00936D59">
        <w:rPr>
          <w:rStyle w:val="DecValTok"/>
          <w:sz w:val="20"/>
        </w:rPr>
        <w:t>3</w:t>
      </w:r>
      <w:r w:rsidRPr="00936D59">
        <w:rPr>
          <w:rStyle w:val="NormalTok"/>
          <w:sz w:val="20"/>
        </w:rPr>
        <w:t>)</w:t>
      </w:r>
    </w:p>
    <w:p w14:paraId="72950B47" w14:textId="77777777" w:rsidR="00210FEC" w:rsidRPr="00936D59" w:rsidRDefault="00307860">
      <w:pPr>
        <w:pStyle w:val="SourceCode"/>
        <w:rPr>
          <w:sz w:val="21"/>
        </w:rPr>
      </w:pPr>
      <w:r w:rsidRPr="00936D59">
        <w:rPr>
          <w:rStyle w:val="VerbatimChar"/>
          <w:sz w:val="20"/>
        </w:rPr>
        <w:t xml:space="preserve">##  </w:t>
      </w:r>
      <w:proofErr w:type="spellStart"/>
      <w:r w:rsidRPr="00936D59">
        <w:rPr>
          <w:rStyle w:val="VerbatimChar"/>
          <w:sz w:val="20"/>
        </w:rPr>
        <w:t>mergeCloseModules</w:t>
      </w:r>
      <w:proofErr w:type="spellEnd"/>
      <w:r w:rsidRPr="00936D59">
        <w:rPr>
          <w:rStyle w:val="VerbatimChar"/>
          <w:sz w:val="20"/>
        </w:rPr>
        <w:t>: Merging modules whose distance is less than 0.2</w:t>
      </w:r>
      <w:r w:rsidRPr="00936D59">
        <w:rPr>
          <w:sz w:val="21"/>
        </w:rPr>
        <w:br/>
      </w:r>
      <w:r w:rsidRPr="00936D59">
        <w:rPr>
          <w:rStyle w:val="VerbatimChar"/>
          <w:sz w:val="20"/>
        </w:rPr>
        <w:t>##    multiSetMEs: Calculating module MEs.</w:t>
      </w:r>
      <w:r w:rsidRPr="00936D59">
        <w:rPr>
          <w:sz w:val="21"/>
        </w:rPr>
        <w:br/>
      </w:r>
      <w:r w:rsidRPr="00936D59">
        <w:rPr>
          <w:rStyle w:val="VerbatimChar"/>
          <w:sz w:val="20"/>
        </w:rPr>
        <w:t>##      Working on set 1 ...</w:t>
      </w:r>
      <w:r w:rsidRPr="00936D59">
        <w:rPr>
          <w:sz w:val="21"/>
        </w:rPr>
        <w:br/>
      </w:r>
      <w:r w:rsidRPr="00936D59">
        <w:rPr>
          <w:rStyle w:val="VerbatimChar"/>
          <w:sz w:val="20"/>
        </w:rPr>
        <w:t>##      moduleEigengenes: Calculating 30 module eigengenes in given set.</w:t>
      </w:r>
      <w:r w:rsidRPr="00936D59">
        <w:rPr>
          <w:sz w:val="21"/>
        </w:rPr>
        <w:br/>
      </w:r>
      <w:r w:rsidRPr="00936D59">
        <w:rPr>
          <w:rStyle w:val="VerbatimChar"/>
          <w:sz w:val="20"/>
        </w:rPr>
        <w:t>##    multiSetMEs: Calculating module MEs.</w:t>
      </w:r>
      <w:r w:rsidRPr="00936D59">
        <w:rPr>
          <w:sz w:val="21"/>
        </w:rPr>
        <w:br/>
      </w:r>
      <w:r w:rsidRPr="00936D59">
        <w:rPr>
          <w:rStyle w:val="VerbatimChar"/>
          <w:sz w:val="20"/>
        </w:rPr>
        <w:t>##      Working on set 1 ...</w:t>
      </w:r>
      <w:r w:rsidRPr="00936D59">
        <w:rPr>
          <w:sz w:val="21"/>
        </w:rPr>
        <w:br/>
      </w:r>
      <w:r w:rsidRPr="00936D59">
        <w:rPr>
          <w:rStyle w:val="VerbatimChar"/>
          <w:sz w:val="20"/>
        </w:rPr>
        <w:t>##      moduleEigengenes: Calculating 13 module eigengenes in given set.</w:t>
      </w:r>
      <w:r w:rsidRPr="00936D59">
        <w:rPr>
          <w:sz w:val="21"/>
        </w:rPr>
        <w:br/>
      </w:r>
      <w:r w:rsidRPr="00936D59">
        <w:rPr>
          <w:rStyle w:val="VerbatimChar"/>
          <w:sz w:val="20"/>
        </w:rPr>
        <w:t>##    multiSetMEs: Calculating module MEs.</w:t>
      </w:r>
      <w:r w:rsidRPr="00936D59">
        <w:rPr>
          <w:sz w:val="21"/>
        </w:rPr>
        <w:br/>
      </w:r>
      <w:r w:rsidRPr="00936D59">
        <w:rPr>
          <w:rStyle w:val="VerbatimChar"/>
          <w:sz w:val="20"/>
        </w:rPr>
        <w:t>##      Working on set 1 ...</w:t>
      </w:r>
      <w:r w:rsidRPr="00936D59">
        <w:rPr>
          <w:sz w:val="21"/>
        </w:rPr>
        <w:br/>
      </w:r>
      <w:r w:rsidRPr="00936D59">
        <w:rPr>
          <w:rStyle w:val="VerbatimChar"/>
          <w:sz w:val="20"/>
        </w:rPr>
        <w:t>##      moduleEigengenes: Calculating 12 module eigengenes in given set.</w:t>
      </w:r>
      <w:r w:rsidRPr="00936D59">
        <w:rPr>
          <w:sz w:val="21"/>
        </w:rPr>
        <w:br/>
      </w:r>
      <w:r w:rsidRPr="00936D59">
        <w:rPr>
          <w:rStyle w:val="VerbatimChar"/>
          <w:sz w:val="20"/>
        </w:rPr>
        <w:lastRenderedPageBreak/>
        <w:t>##    Calculating new MEs...</w:t>
      </w:r>
      <w:r w:rsidRPr="00936D59">
        <w:rPr>
          <w:sz w:val="21"/>
        </w:rPr>
        <w:br/>
      </w:r>
      <w:r w:rsidRPr="00936D59">
        <w:rPr>
          <w:rStyle w:val="VerbatimChar"/>
          <w:sz w:val="20"/>
        </w:rPr>
        <w:t>##    multiSetMEs: Calculating module MEs.</w:t>
      </w:r>
      <w:r w:rsidRPr="00936D59">
        <w:rPr>
          <w:sz w:val="21"/>
        </w:rPr>
        <w:br/>
      </w:r>
      <w:r w:rsidRPr="00936D59">
        <w:rPr>
          <w:rStyle w:val="VerbatimChar"/>
          <w:sz w:val="20"/>
        </w:rPr>
        <w:t>##      Working on set 1 ...</w:t>
      </w:r>
      <w:r w:rsidRPr="00936D59">
        <w:rPr>
          <w:sz w:val="21"/>
        </w:rPr>
        <w:br/>
      </w:r>
      <w:r w:rsidRPr="00936D59">
        <w:rPr>
          <w:rStyle w:val="VerbatimChar"/>
          <w:sz w:val="20"/>
        </w:rPr>
        <w:t>##      moduleEigengenes: Calculating 12 module eigengenes in given set.</w:t>
      </w:r>
    </w:p>
    <w:p w14:paraId="5ADE9AE7" w14:textId="77777777" w:rsidR="00210FEC" w:rsidRPr="00936D59" w:rsidRDefault="00307860">
      <w:pPr>
        <w:pStyle w:val="SourceCode"/>
        <w:rPr>
          <w:sz w:val="21"/>
        </w:rPr>
      </w:pPr>
      <w:r w:rsidRPr="00936D59">
        <w:rPr>
          <w:rStyle w:val="CommentTok"/>
          <w:sz w:val="20"/>
        </w:rPr>
        <w:t># The merged module colors</w:t>
      </w:r>
      <w:r w:rsidRPr="00936D59">
        <w:rPr>
          <w:sz w:val="21"/>
        </w:rPr>
        <w:br/>
      </w:r>
      <w:proofErr w:type="spellStart"/>
      <w:r w:rsidRPr="00936D59">
        <w:rPr>
          <w:rStyle w:val="NormalTok"/>
          <w:sz w:val="20"/>
        </w:rPr>
        <w:t>mergedColors</w:t>
      </w:r>
      <w:proofErr w:type="spellEnd"/>
      <w:r w:rsidRPr="00936D59">
        <w:rPr>
          <w:rStyle w:val="NormalTok"/>
          <w:sz w:val="20"/>
        </w:rPr>
        <w:t xml:space="preserve"> =</w:t>
      </w:r>
      <w:r w:rsidRPr="00936D59">
        <w:rPr>
          <w:rStyle w:val="StringTok"/>
          <w:sz w:val="20"/>
        </w:rPr>
        <w:t xml:space="preserve"> </w:t>
      </w:r>
      <w:proofErr w:type="spellStart"/>
      <w:r w:rsidRPr="00936D59">
        <w:rPr>
          <w:rStyle w:val="NormalTok"/>
          <w:sz w:val="20"/>
        </w:rPr>
        <w:t>merge</w:t>
      </w:r>
      <w:r w:rsidRPr="00936D59">
        <w:rPr>
          <w:rStyle w:val="OperatorTok"/>
          <w:sz w:val="20"/>
        </w:rPr>
        <w:t>$</w:t>
      </w:r>
      <w:r w:rsidRPr="00936D59">
        <w:rPr>
          <w:rStyle w:val="NormalTok"/>
          <w:sz w:val="20"/>
        </w:rPr>
        <w:t>colors</w:t>
      </w:r>
      <w:proofErr w:type="spellEnd"/>
      <w:r w:rsidRPr="00936D59">
        <w:rPr>
          <w:rStyle w:val="NormalTok"/>
          <w:sz w:val="20"/>
        </w:rPr>
        <w:t>;</w:t>
      </w:r>
      <w:r w:rsidRPr="00936D59">
        <w:rPr>
          <w:sz w:val="21"/>
        </w:rPr>
        <w:br/>
      </w:r>
      <w:r w:rsidRPr="00936D59">
        <w:rPr>
          <w:rStyle w:val="CommentTok"/>
          <w:sz w:val="20"/>
        </w:rPr>
        <w:t># Eigengenes of the new merged modules:</w:t>
      </w:r>
      <w:r w:rsidRPr="00936D59">
        <w:rPr>
          <w:sz w:val="21"/>
        </w:rPr>
        <w:br/>
      </w:r>
      <w:proofErr w:type="spellStart"/>
      <w:r w:rsidRPr="00936D59">
        <w:rPr>
          <w:rStyle w:val="NormalTok"/>
          <w:sz w:val="20"/>
        </w:rPr>
        <w:t>mergedMEs</w:t>
      </w:r>
      <w:proofErr w:type="spellEnd"/>
      <w:r w:rsidRPr="00936D59">
        <w:rPr>
          <w:rStyle w:val="NormalTok"/>
          <w:sz w:val="20"/>
        </w:rPr>
        <w:t xml:space="preserve"> =</w:t>
      </w:r>
      <w:r w:rsidRPr="00936D59">
        <w:rPr>
          <w:rStyle w:val="StringTok"/>
          <w:sz w:val="20"/>
        </w:rPr>
        <w:t xml:space="preserve"> </w:t>
      </w:r>
      <w:proofErr w:type="spellStart"/>
      <w:r w:rsidRPr="00936D59">
        <w:rPr>
          <w:rStyle w:val="NormalTok"/>
          <w:sz w:val="20"/>
        </w:rPr>
        <w:t>merge</w:t>
      </w:r>
      <w:r w:rsidRPr="00936D59">
        <w:rPr>
          <w:rStyle w:val="OperatorTok"/>
          <w:sz w:val="20"/>
        </w:rPr>
        <w:t>$</w:t>
      </w:r>
      <w:r w:rsidRPr="00936D59">
        <w:rPr>
          <w:rStyle w:val="NormalTok"/>
          <w:sz w:val="20"/>
        </w:rPr>
        <w:t>newMEs</w:t>
      </w:r>
      <w:proofErr w:type="spellEnd"/>
      <w:r w:rsidRPr="00936D59">
        <w:rPr>
          <w:rStyle w:val="NormalTok"/>
          <w:sz w:val="20"/>
        </w:rPr>
        <w:t>;</w:t>
      </w:r>
      <w:r w:rsidRPr="00936D59">
        <w:rPr>
          <w:sz w:val="21"/>
        </w:rPr>
        <w:br/>
      </w:r>
      <w:r w:rsidRPr="00936D59">
        <w:rPr>
          <w:sz w:val="21"/>
        </w:rPr>
        <w:br/>
      </w:r>
      <w:r w:rsidRPr="00936D59">
        <w:rPr>
          <w:rStyle w:val="CommentTok"/>
          <w:sz w:val="20"/>
        </w:rPr>
        <w:t xml:space="preserve"># </w:t>
      </w:r>
      <w:proofErr w:type="spellStart"/>
      <w:proofErr w:type="gramStart"/>
      <w:r w:rsidRPr="00936D59">
        <w:rPr>
          <w:rStyle w:val="CommentTok"/>
          <w:sz w:val="20"/>
        </w:rPr>
        <w:t>sizeGrWindow</w:t>
      </w:r>
      <w:proofErr w:type="spellEnd"/>
      <w:r w:rsidRPr="00936D59">
        <w:rPr>
          <w:rStyle w:val="CommentTok"/>
          <w:sz w:val="20"/>
        </w:rPr>
        <w:t>(</w:t>
      </w:r>
      <w:proofErr w:type="gramEnd"/>
      <w:r w:rsidRPr="00936D59">
        <w:rPr>
          <w:rStyle w:val="CommentTok"/>
          <w:sz w:val="20"/>
        </w:rPr>
        <w:t>12, 9)</w:t>
      </w:r>
      <w:r w:rsidRPr="00936D59">
        <w:rPr>
          <w:sz w:val="21"/>
        </w:rPr>
        <w:br/>
      </w:r>
      <w:proofErr w:type="spellStart"/>
      <w:r w:rsidRPr="00936D59">
        <w:rPr>
          <w:rStyle w:val="KeywordTok"/>
          <w:sz w:val="20"/>
        </w:rPr>
        <w:t>plotDendroAndColors</w:t>
      </w:r>
      <w:proofErr w:type="spellEnd"/>
      <w:r w:rsidRPr="00936D59">
        <w:rPr>
          <w:rStyle w:val="NormalTok"/>
          <w:sz w:val="20"/>
        </w:rPr>
        <w:t>(</w:t>
      </w:r>
      <w:proofErr w:type="spellStart"/>
      <w:r w:rsidRPr="00936D59">
        <w:rPr>
          <w:rStyle w:val="NormalTok"/>
          <w:sz w:val="20"/>
        </w:rPr>
        <w:t>geneTree</w:t>
      </w:r>
      <w:proofErr w:type="spellEnd"/>
      <w:r w:rsidRPr="00936D59">
        <w:rPr>
          <w:rStyle w:val="NormalTok"/>
          <w:sz w:val="20"/>
        </w:rPr>
        <w:t>,</w:t>
      </w:r>
      <w:r w:rsidRPr="00936D59">
        <w:rPr>
          <w:sz w:val="21"/>
        </w:rPr>
        <w:br/>
      </w:r>
      <w:r w:rsidRPr="00936D59">
        <w:rPr>
          <w:rStyle w:val="NormalTok"/>
          <w:sz w:val="20"/>
        </w:rPr>
        <w:t xml:space="preserve">                    </w:t>
      </w:r>
      <w:proofErr w:type="spellStart"/>
      <w:r w:rsidRPr="00936D59">
        <w:rPr>
          <w:rStyle w:val="KeywordTok"/>
          <w:sz w:val="20"/>
        </w:rPr>
        <w:t>cbind</w:t>
      </w:r>
      <w:proofErr w:type="spellEnd"/>
      <w:r w:rsidRPr="00936D59">
        <w:rPr>
          <w:rStyle w:val="NormalTok"/>
          <w:sz w:val="20"/>
        </w:rPr>
        <w:t>(</w:t>
      </w:r>
      <w:proofErr w:type="spellStart"/>
      <w:r w:rsidRPr="00936D59">
        <w:rPr>
          <w:rStyle w:val="NormalTok"/>
          <w:sz w:val="20"/>
        </w:rPr>
        <w:t>dynamicColors</w:t>
      </w:r>
      <w:proofErr w:type="spellEnd"/>
      <w:r w:rsidRPr="00936D59">
        <w:rPr>
          <w:rStyle w:val="NormalTok"/>
          <w:sz w:val="20"/>
        </w:rPr>
        <w:t xml:space="preserve">, </w:t>
      </w:r>
      <w:proofErr w:type="spellStart"/>
      <w:r w:rsidRPr="00936D59">
        <w:rPr>
          <w:rStyle w:val="NormalTok"/>
          <w:sz w:val="20"/>
        </w:rPr>
        <w:t>mergedColors</w:t>
      </w:r>
      <w:proofErr w:type="spellEnd"/>
      <w:r w:rsidRPr="00936D59">
        <w:rPr>
          <w:rStyle w:val="NormalTok"/>
          <w:sz w:val="20"/>
        </w:rPr>
        <w:t>),</w:t>
      </w:r>
      <w:r w:rsidRPr="00936D59">
        <w:rPr>
          <w:sz w:val="21"/>
        </w:rPr>
        <w:br/>
      </w:r>
      <w:r w:rsidRPr="00936D59">
        <w:rPr>
          <w:rStyle w:val="NormalTok"/>
          <w:sz w:val="20"/>
        </w:rPr>
        <w:t xml:space="preserve">                    </w:t>
      </w:r>
      <w:r w:rsidRPr="00936D59">
        <w:rPr>
          <w:rStyle w:val="KeywordTok"/>
          <w:sz w:val="20"/>
        </w:rPr>
        <w:t>c</w:t>
      </w:r>
      <w:r w:rsidRPr="00936D59">
        <w:rPr>
          <w:rStyle w:val="NormalTok"/>
          <w:sz w:val="20"/>
        </w:rPr>
        <w:t>(</w:t>
      </w:r>
      <w:r w:rsidRPr="00936D59">
        <w:rPr>
          <w:rStyle w:val="StringTok"/>
          <w:sz w:val="20"/>
        </w:rPr>
        <w:t>"Dynamic Tree Cut"</w:t>
      </w:r>
      <w:r w:rsidRPr="00936D59">
        <w:rPr>
          <w:rStyle w:val="NormalTok"/>
          <w:sz w:val="20"/>
        </w:rPr>
        <w:t xml:space="preserve">, </w:t>
      </w:r>
      <w:r w:rsidRPr="00936D59">
        <w:rPr>
          <w:rStyle w:val="StringTok"/>
          <w:sz w:val="20"/>
        </w:rPr>
        <w:t>"Merged dynamic"</w:t>
      </w:r>
      <w:r w:rsidRPr="00936D59">
        <w:rPr>
          <w:rStyle w:val="NormalTok"/>
          <w:sz w:val="20"/>
        </w:rPr>
        <w:t>),</w:t>
      </w:r>
      <w:r w:rsidRPr="00936D59">
        <w:rPr>
          <w:sz w:val="21"/>
        </w:rPr>
        <w:br/>
      </w:r>
      <w:r w:rsidRPr="00936D59">
        <w:rPr>
          <w:rStyle w:val="NormalTok"/>
          <w:sz w:val="20"/>
        </w:rPr>
        <w:t xml:space="preserve">                    </w:t>
      </w:r>
      <w:proofErr w:type="spellStart"/>
      <w:r w:rsidRPr="00936D59">
        <w:rPr>
          <w:rStyle w:val="DataTypeTok"/>
          <w:sz w:val="20"/>
        </w:rPr>
        <w:t>dendroLabels</w:t>
      </w:r>
      <w:proofErr w:type="spellEnd"/>
      <w:r w:rsidRPr="00936D59">
        <w:rPr>
          <w:rStyle w:val="DataTypeTok"/>
          <w:sz w:val="20"/>
        </w:rPr>
        <w:t xml:space="preserve"> =</w:t>
      </w:r>
      <w:r w:rsidRPr="00936D59">
        <w:rPr>
          <w:rStyle w:val="NormalTok"/>
          <w:sz w:val="20"/>
        </w:rPr>
        <w:t xml:space="preserve"> </w:t>
      </w:r>
      <w:r w:rsidRPr="00936D59">
        <w:rPr>
          <w:rStyle w:val="OtherTok"/>
          <w:sz w:val="20"/>
        </w:rPr>
        <w:t>FALSE</w:t>
      </w:r>
      <w:r w:rsidRPr="00936D59">
        <w:rPr>
          <w:rStyle w:val="NormalTok"/>
          <w:sz w:val="20"/>
        </w:rPr>
        <w:t xml:space="preserve">, </w:t>
      </w:r>
      <w:r w:rsidRPr="00936D59">
        <w:rPr>
          <w:rStyle w:val="DataTypeTok"/>
          <w:sz w:val="20"/>
        </w:rPr>
        <w:t>hang =</w:t>
      </w:r>
      <w:r w:rsidRPr="00936D59">
        <w:rPr>
          <w:rStyle w:val="NormalTok"/>
          <w:sz w:val="20"/>
        </w:rPr>
        <w:t xml:space="preserve"> </w:t>
      </w:r>
      <w:r w:rsidRPr="00936D59">
        <w:rPr>
          <w:rStyle w:val="FloatTok"/>
          <w:sz w:val="20"/>
        </w:rPr>
        <w:t>0.03</w:t>
      </w:r>
      <w:r w:rsidRPr="00936D59">
        <w:rPr>
          <w:rStyle w:val="NormalTok"/>
          <w:sz w:val="20"/>
        </w:rPr>
        <w:t>,</w:t>
      </w:r>
      <w:r w:rsidRPr="00936D59">
        <w:rPr>
          <w:sz w:val="21"/>
        </w:rPr>
        <w:br/>
      </w:r>
      <w:r w:rsidRPr="00936D59">
        <w:rPr>
          <w:rStyle w:val="NormalTok"/>
          <w:sz w:val="20"/>
        </w:rPr>
        <w:t xml:space="preserve">                    </w:t>
      </w:r>
      <w:proofErr w:type="spellStart"/>
      <w:r w:rsidRPr="00936D59">
        <w:rPr>
          <w:rStyle w:val="DataTypeTok"/>
          <w:sz w:val="20"/>
        </w:rPr>
        <w:t>addGuide</w:t>
      </w:r>
      <w:proofErr w:type="spellEnd"/>
      <w:r w:rsidRPr="00936D59">
        <w:rPr>
          <w:rStyle w:val="DataTypeTok"/>
          <w:sz w:val="20"/>
        </w:rPr>
        <w:t xml:space="preserve"> =</w:t>
      </w:r>
      <w:r w:rsidRPr="00936D59">
        <w:rPr>
          <w:rStyle w:val="NormalTok"/>
          <w:sz w:val="20"/>
        </w:rPr>
        <w:t xml:space="preserve"> </w:t>
      </w:r>
      <w:r w:rsidRPr="00936D59">
        <w:rPr>
          <w:rStyle w:val="OtherTok"/>
          <w:sz w:val="20"/>
        </w:rPr>
        <w:t>TRUE</w:t>
      </w:r>
      <w:r w:rsidRPr="00936D59">
        <w:rPr>
          <w:rStyle w:val="NormalTok"/>
          <w:sz w:val="20"/>
        </w:rPr>
        <w:t xml:space="preserve">, </w:t>
      </w:r>
      <w:proofErr w:type="spellStart"/>
      <w:r w:rsidRPr="00936D59">
        <w:rPr>
          <w:rStyle w:val="DataTypeTok"/>
          <w:sz w:val="20"/>
        </w:rPr>
        <w:t>guideHang</w:t>
      </w:r>
      <w:proofErr w:type="spellEnd"/>
      <w:r w:rsidRPr="00936D59">
        <w:rPr>
          <w:rStyle w:val="DataTypeTok"/>
          <w:sz w:val="20"/>
        </w:rPr>
        <w:t xml:space="preserve"> =</w:t>
      </w:r>
      <w:r w:rsidRPr="00936D59">
        <w:rPr>
          <w:rStyle w:val="NormalTok"/>
          <w:sz w:val="20"/>
        </w:rPr>
        <w:t xml:space="preserve"> </w:t>
      </w:r>
      <w:r w:rsidRPr="00936D59">
        <w:rPr>
          <w:rStyle w:val="FloatTok"/>
          <w:sz w:val="20"/>
        </w:rPr>
        <w:t>0.05</w:t>
      </w:r>
      <w:r w:rsidRPr="00936D59">
        <w:rPr>
          <w:rStyle w:val="NormalTok"/>
          <w:sz w:val="20"/>
        </w:rPr>
        <w:t>)</w:t>
      </w:r>
    </w:p>
    <w:p w14:paraId="28E9705A" w14:textId="77777777" w:rsidR="00A42BBC" w:rsidRDefault="00A42BBC" w:rsidP="00A42BBC">
      <w:r>
        <w:fldChar w:fldCharType="begin"/>
      </w:r>
      <w:r>
        <w:instrText xml:space="preserve"> INCLUDEPICTURE "/var/folders/kh/gz3_96sj4fl9fm8x5vxdvgr40000gp/T/com.microsoft.Word/WebArchiveCopyPasteTempFiles/plot_zoom_png?width=620&amp;height=434" \* MERGEFORMATINET </w:instrText>
      </w:r>
      <w:r>
        <w:fldChar w:fldCharType="separate"/>
      </w:r>
      <w:r>
        <w:rPr>
          <w:noProof/>
        </w:rPr>
        <w:drawing>
          <wp:inline distT="0" distB="0" distL="0" distR="0" wp14:anchorId="18AD6F4C" wp14:editId="50938821">
            <wp:extent cx="5943600" cy="4458335"/>
            <wp:effectExtent l="0" t="0" r="0" b="0"/>
            <wp:docPr id="34" name="Picture 34" descr="/var/folders/kh/gz3_96sj4fl9fm8x5vxdvgr40000gp/T/com.microsoft.Word/WebArchiveCopyPasteTempFiles/plot_zoom_png?width=620&amp;height=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20&amp;height=4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r>
        <w:fldChar w:fldCharType="end"/>
      </w:r>
    </w:p>
    <w:p w14:paraId="1E87FDC5" w14:textId="77777777" w:rsidR="00210FEC" w:rsidRDefault="00210FEC">
      <w:pPr>
        <w:pStyle w:val="FirstParagraph"/>
      </w:pPr>
    </w:p>
    <w:p w14:paraId="621F3692" w14:textId="77777777" w:rsidR="00210FEC" w:rsidRPr="00936D59" w:rsidRDefault="00307860">
      <w:pPr>
        <w:pStyle w:val="SourceCode"/>
        <w:rPr>
          <w:sz w:val="21"/>
        </w:rPr>
      </w:pPr>
      <w:r w:rsidRPr="00936D59">
        <w:rPr>
          <w:rStyle w:val="CommentTok"/>
          <w:sz w:val="20"/>
        </w:rPr>
        <w:t xml:space="preserve"># Rename to </w:t>
      </w:r>
      <w:proofErr w:type="spellStart"/>
      <w:r w:rsidRPr="00936D59">
        <w:rPr>
          <w:rStyle w:val="CommentTok"/>
          <w:sz w:val="20"/>
        </w:rPr>
        <w:t>moduleColors</w:t>
      </w:r>
      <w:proofErr w:type="spellEnd"/>
      <w:r w:rsidRPr="00936D59">
        <w:rPr>
          <w:sz w:val="21"/>
        </w:rPr>
        <w:br/>
      </w:r>
      <w:proofErr w:type="spellStart"/>
      <w:r w:rsidRPr="00936D59">
        <w:rPr>
          <w:rStyle w:val="NormalTok"/>
          <w:sz w:val="20"/>
        </w:rPr>
        <w:t>moduleColors</w:t>
      </w:r>
      <w:proofErr w:type="spellEnd"/>
      <w:r w:rsidRPr="00936D59">
        <w:rPr>
          <w:rStyle w:val="NormalTok"/>
          <w:sz w:val="20"/>
        </w:rPr>
        <w:t xml:space="preserve"> =</w:t>
      </w:r>
      <w:r w:rsidRPr="00936D59">
        <w:rPr>
          <w:rStyle w:val="StringTok"/>
          <w:sz w:val="20"/>
        </w:rPr>
        <w:t xml:space="preserve"> </w:t>
      </w:r>
      <w:proofErr w:type="spellStart"/>
      <w:r w:rsidRPr="00936D59">
        <w:rPr>
          <w:rStyle w:val="NormalTok"/>
          <w:sz w:val="20"/>
        </w:rPr>
        <w:t>mergedColors</w:t>
      </w:r>
      <w:proofErr w:type="spellEnd"/>
      <w:r w:rsidRPr="00936D59">
        <w:rPr>
          <w:sz w:val="21"/>
        </w:rPr>
        <w:br/>
      </w:r>
      <w:r w:rsidRPr="00936D59">
        <w:rPr>
          <w:sz w:val="21"/>
        </w:rPr>
        <w:br/>
      </w:r>
      <w:r w:rsidRPr="00936D59">
        <w:rPr>
          <w:rStyle w:val="CommentTok"/>
          <w:sz w:val="20"/>
        </w:rPr>
        <w:t># Construct numerical labels corresponding to the colors</w:t>
      </w:r>
      <w:r w:rsidRPr="00936D59">
        <w:rPr>
          <w:sz w:val="21"/>
        </w:rPr>
        <w:br/>
      </w:r>
      <w:proofErr w:type="spellStart"/>
      <w:r w:rsidRPr="00936D59">
        <w:rPr>
          <w:rStyle w:val="NormalTok"/>
          <w:sz w:val="20"/>
        </w:rPr>
        <w:t>colorOrder</w:t>
      </w:r>
      <w:proofErr w:type="spellEnd"/>
      <w:r w:rsidRPr="00936D59">
        <w:rPr>
          <w:rStyle w:val="NormalTok"/>
          <w:sz w:val="20"/>
        </w:rPr>
        <w:t xml:space="preserve"> =</w:t>
      </w:r>
      <w:r w:rsidRPr="00936D59">
        <w:rPr>
          <w:rStyle w:val="StringTok"/>
          <w:sz w:val="20"/>
        </w:rPr>
        <w:t xml:space="preserve"> </w:t>
      </w:r>
      <w:proofErr w:type="gramStart"/>
      <w:r w:rsidRPr="00936D59">
        <w:rPr>
          <w:rStyle w:val="KeywordTok"/>
          <w:sz w:val="20"/>
        </w:rPr>
        <w:t>c</w:t>
      </w:r>
      <w:r w:rsidRPr="00936D59">
        <w:rPr>
          <w:rStyle w:val="NormalTok"/>
          <w:sz w:val="20"/>
        </w:rPr>
        <w:t>(</w:t>
      </w:r>
      <w:proofErr w:type="gramEnd"/>
      <w:r w:rsidRPr="00936D59">
        <w:rPr>
          <w:rStyle w:val="StringTok"/>
          <w:sz w:val="20"/>
        </w:rPr>
        <w:t>"grey"</w:t>
      </w:r>
      <w:r w:rsidRPr="00936D59">
        <w:rPr>
          <w:rStyle w:val="NormalTok"/>
          <w:sz w:val="20"/>
        </w:rPr>
        <w:t xml:space="preserve">, </w:t>
      </w:r>
      <w:proofErr w:type="spellStart"/>
      <w:r w:rsidRPr="00936D59">
        <w:rPr>
          <w:rStyle w:val="KeywordTok"/>
          <w:sz w:val="20"/>
        </w:rPr>
        <w:t>standardColors</w:t>
      </w:r>
      <w:proofErr w:type="spellEnd"/>
      <w:r w:rsidRPr="00936D59">
        <w:rPr>
          <w:rStyle w:val="NormalTok"/>
          <w:sz w:val="20"/>
        </w:rPr>
        <w:t>(</w:t>
      </w:r>
      <w:r w:rsidRPr="00936D59">
        <w:rPr>
          <w:rStyle w:val="DecValTok"/>
          <w:sz w:val="20"/>
        </w:rPr>
        <w:t>50</w:t>
      </w:r>
      <w:r w:rsidRPr="00936D59">
        <w:rPr>
          <w:rStyle w:val="NormalTok"/>
          <w:sz w:val="20"/>
        </w:rPr>
        <w:t>));</w:t>
      </w:r>
      <w:r w:rsidRPr="00936D59">
        <w:rPr>
          <w:sz w:val="21"/>
        </w:rPr>
        <w:br/>
      </w:r>
      <w:proofErr w:type="spellStart"/>
      <w:r w:rsidRPr="00936D59">
        <w:rPr>
          <w:rStyle w:val="NormalTok"/>
          <w:sz w:val="20"/>
        </w:rPr>
        <w:t>moduleLabels</w:t>
      </w:r>
      <w:proofErr w:type="spellEnd"/>
      <w:r w:rsidRPr="00936D59">
        <w:rPr>
          <w:rStyle w:val="NormalTok"/>
          <w:sz w:val="20"/>
        </w:rPr>
        <w:t xml:space="preserve"> =</w:t>
      </w:r>
      <w:r w:rsidRPr="00936D59">
        <w:rPr>
          <w:rStyle w:val="StringTok"/>
          <w:sz w:val="20"/>
        </w:rPr>
        <w:t xml:space="preserve"> </w:t>
      </w:r>
      <w:r w:rsidRPr="00936D59">
        <w:rPr>
          <w:rStyle w:val="KeywordTok"/>
          <w:sz w:val="20"/>
        </w:rPr>
        <w:t>match</w:t>
      </w:r>
      <w:r w:rsidRPr="00936D59">
        <w:rPr>
          <w:rStyle w:val="NormalTok"/>
          <w:sz w:val="20"/>
        </w:rPr>
        <w:t>(</w:t>
      </w:r>
      <w:proofErr w:type="spellStart"/>
      <w:r w:rsidRPr="00936D59">
        <w:rPr>
          <w:rStyle w:val="NormalTok"/>
          <w:sz w:val="20"/>
        </w:rPr>
        <w:t>moduleColors</w:t>
      </w:r>
      <w:proofErr w:type="spellEnd"/>
      <w:r w:rsidRPr="00936D59">
        <w:rPr>
          <w:rStyle w:val="NormalTok"/>
          <w:sz w:val="20"/>
        </w:rPr>
        <w:t xml:space="preserve">, </w:t>
      </w:r>
      <w:proofErr w:type="spellStart"/>
      <w:r w:rsidRPr="00936D59">
        <w:rPr>
          <w:rStyle w:val="NormalTok"/>
          <w:sz w:val="20"/>
        </w:rPr>
        <w:t>colorOrder</w:t>
      </w:r>
      <w:proofErr w:type="spellEnd"/>
      <w:r w:rsidRPr="00936D59">
        <w:rPr>
          <w:rStyle w:val="NormalTok"/>
          <w:sz w:val="20"/>
        </w:rPr>
        <w:t>)</w:t>
      </w:r>
      <w:r w:rsidRPr="00936D59">
        <w:rPr>
          <w:rStyle w:val="OperatorTok"/>
          <w:sz w:val="20"/>
        </w:rPr>
        <w:t>-</w:t>
      </w:r>
      <w:r w:rsidRPr="00936D59">
        <w:rPr>
          <w:rStyle w:val="DecValTok"/>
          <w:sz w:val="20"/>
        </w:rPr>
        <w:t>1</w:t>
      </w:r>
    </w:p>
    <w:p w14:paraId="627D6E3B" w14:textId="77777777" w:rsidR="006E4868" w:rsidRDefault="006E4868">
      <w:bookmarkStart w:id="21" w:name="calculate-module-module-similarity"/>
      <w:bookmarkEnd w:id="21"/>
    </w:p>
    <w:p w14:paraId="00FABC8E" w14:textId="77777777" w:rsidR="008A3409" w:rsidRDefault="008A3409"/>
    <w:p w14:paraId="2E205560" w14:textId="3909016A" w:rsidR="006E4868" w:rsidRPr="00E77EBD" w:rsidRDefault="00E77EBD">
      <w:pPr>
        <w:rPr>
          <w:b/>
          <w:sz w:val="28"/>
        </w:rPr>
      </w:pPr>
      <w:r w:rsidRPr="00E77EBD">
        <w:rPr>
          <w:b/>
          <w:sz w:val="28"/>
        </w:rPr>
        <w:t>We identified</w:t>
      </w:r>
      <w:r w:rsidR="008A3409" w:rsidRPr="00E77EBD">
        <w:rPr>
          <w:b/>
          <w:sz w:val="28"/>
        </w:rPr>
        <w:t xml:space="preserve"> 12 modules in the </w:t>
      </w:r>
      <w:r w:rsidRPr="00E77EBD">
        <w:rPr>
          <w:b/>
          <w:sz w:val="28"/>
        </w:rPr>
        <w:t xml:space="preserve">ant </w:t>
      </w:r>
      <w:r w:rsidR="008A3409" w:rsidRPr="00E77EBD">
        <w:rPr>
          <w:b/>
          <w:sz w:val="28"/>
        </w:rPr>
        <w:t>GCN</w:t>
      </w:r>
      <w:r w:rsidRPr="00E77EBD">
        <w:rPr>
          <w:b/>
          <w:sz w:val="28"/>
        </w:rPr>
        <w:t>,</w:t>
      </w:r>
      <w:r w:rsidR="008A3409" w:rsidRPr="00E77EBD">
        <w:rPr>
          <w:b/>
          <w:sz w:val="28"/>
        </w:rPr>
        <w:t xml:space="preserve"> the </w:t>
      </w:r>
      <w:r w:rsidRPr="00E77EBD">
        <w:rPr>
          <w:b/>
          <w:sz w:val="28"/>
        </w:rPr>
        <w:t>size of each of these modules</w:t>
      </w:r>
      <w:r w:rsidR="008A3409" w:rsidRPr="00E77EBD">
        <w:rPr>
          <w:b/>
          <w:sz w:val="28"/>
        </w:rPr>
        <w:t xml:space="preserve"> are shown below.</w:t>
      </w:r>
    </w:p>
    <w:p w14:paraId="297809C9" w14:textId="77777777" w:rsidR="008A3409" w:rsidRDefault="008A3409"/>
    <w:p w14:paraId="7D1C350D" w14:textId="77777777" w:rsidR="008A3409" w:rsidRDefault="00332845">
      <w:r>
        <w:rPr>
          <w:noProof/>
        </w:rPr>
        <w:drawing>
          <wp:inline distT="0" distB="0" distL="0" distR="0" wp14:anchorId="46DA4BCE" wp14:editId="3F9AF44E">
            <wp:extent cx="5943600" cy="7023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10-15 at 1.52.41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02310"/>
                    </a:xfrm>
                    <a:prstGeom prst="rect">
                      <a:avLst/>
                    </a:prstGeom>
                  </pic:spPr>
                </pic:pic>
              </a:graphicData>
            </a:graphic>
          </wp:inline>
        </w:drawing>
      </w:r>
    </w:p>
    <w:p w14:paraId="3E2C31CA" w14:textId="77777777" w:rsidR="008A3409" w:rsidRDefault="008A3409"/>
    <w:p w14:paraId="407EF091" w14:textId="74F73D9F" w:rsidR="008A3409" w:rsidRDefault="00E77EBD">
      <w:r>
        <w:t xml:space="preserve">Note, </w:t>
      </w:r>
      <w:r w:rsidR="008A3409">
        <w:t>WGCNA names the different modules as colors</w:t>
      </w:r>
      <w:r>
        <w:t xml:space="preserve"> (see above)</w:t>
      </w:r>
      <w:r w:rsidR="00332845">
        <w:t>, and the colors have no meaning</w:t>
      </w:r>
      <w:r w:rsidR="008A3409">
        <w:t xml:space="preserve">. </w:t>
      </w:r>
      <w:r w:rsidR="00332845">
        <w:t>Therefore</w:t>
      </w:r>
      <w:r w:rsidR="008A3409">
        <w:t>, it might be useful to rename the modules. In the next step we rename all the modules according to the following convention:</w:t>
      </w:r>
    </w:p>
    <w:p w14:paraId="60DFD0E0" w14:textId="77777777" w:rsidR="008A3409" w:rsidRDefault="008A3409"/>
    <w:p w14:paraId="055D184A" w14:textId="77777777" w:rsidR="008A3409" w:rsidRPr="006E4868" w:rsidRDefault="00332845" w:rsidP="00332845">
      <w:r>
        <w:rPr>
          <w:noProof/>
        </w:rPr>
        <w:drawing>
          <wp:inline distT="0" distB="0" distL="0" distR="0" wp14:anchorId="369B1F57" wp14:editId="780E1F9F">
            <wp:extent cx="2010383" cy="24171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10-15 at 1.53.25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16847" cy="2424925"/>
                    </a:xfrm>
                    <a:prstGeom prst="rect">
                      <a:avLst/>
                    </a:prstGeom>
                  </pic:spPr>
                </pic:pic>
              </a:graphicData>
            </a:graphic>
          </wp:inline>
        </w:drawing>
      </w:r>
    </w:p>
    <w:p w14:paraId="5F798C79" w14:textId="77777777" w:rsidR="00332845" w:rsidRDefault="00332845">
      <w:pPr>
        <w:pStyle w:val="Heading3"/>
      </w:pPr>
    </w:p>
    <w:p w14:paraId="550EE3A2" w14:textId="77777777" w:rsidR="00210FEC" w:rsidRDefault="00307860">
      <w:pPr>
        <w:pStyle w:val="Heading3"/>
      </w:pPr>
      <w:r>
        <w:t>2.4 Calculate module-module similarity</w:t>
      </w:r>
    </w:p>
    <w:p w14:paraId="373FAA59" w14:textId="77777777" w:rsidR="00332845" w:rsidRDefault="00332845" w:rsidP="0025542D">
      <w:pPr>
        <w:pStyle w:val="BodyText"/>
      </w:pPr>
      <w:r>
        <w:t xml:space="preserve">Thus far, we have created the ant GCN (adjacency matrix) and identified 12 modules of highly co-expressed genes in the network. </w:t>
      </w:r>
    </w:p>
    <w:p w14:paraId="2076F2C6" w14:textId="77777777" w:rsidR="0025542D" w:rsidRDefault="00232205" w:rsidP="0025542D">
      <w:pPr>
        <w:pStyle w:val="BodyText"/>
      </w:pPr>
      <w:r>
        <w:t xml:space="preserve">Next, </w:t>
      </w:r>
      <w:r w:rsidR="00332845">
        <w:t xml:space="preserve">we investigate how the different modules are connected to each other in the GCN. </w:t>
      </w:r>
      <w:r>
        <w:t>To do so, we calculate the</w:t>
      </w:r>
      <w:r w:rsidR="00F01157">
        <w:t xml:space="preserve"> module-module similarity</w:t>
      </w:r>
      <w:r>
        <w:t xml:space="preserve"> </w:t>
      </w:r>
      <w:r w:rsidR="00F01157">
        <w:t xml:space="preserve">(Kendall’s tau-b correlation for pairwise module-eigengene expression) and then use the similarity matrix to create the </w:t>
      </w:r>
      <w:r w:rsidR="00332845">
        <w:t xml:space="preserve">module </w:t>
      </w:r>
      <w:r w:rsidR="00F01157">
        <w:t>adjacency matrix.</w:t>
      </w:r>
    </w:p>
    <w:p w14:paraId="0E4C52A0" w14:textId="77777777" w:rsidR="00332845" w:rsidRPr="0025542D" w:rsidRDefault="00332845" w:rsidP="0025542D">
      <w:pPr>
        <w:pStyle w:val="BodyText"/>
      </w:pPr>
      <w:r>
        <w:t>The following code calculates the module adjacency matrix and visualizes it as a heatmap.</w:t>
      </w:r>
    </w:p>
    <w:p w14:paraId="210A7C8C" w14:textId="77777777" w:rsidR="00936D59" w:rsidRDefault="00307860">
      <w:pPr>
        <w:pStyle w:val="SourceCode"/>
        <w:rPr>
          <w:rStyle w:val="NormalTok"/>
          <w:sz w:val="20"/>
        </w:rPr>
      </w:pPr>
      <w:r w:rsidRPr="00936D59">
        <w:rPr>
          <w:rStyle w:val="CommentTok"/>
          <w:sz w:val="20"/>
        </w:rPr>
        <w:t># Calculate similarity of the eigen-genes</w:t>
      </w:r>
      <w:r w:rsidRPr="00936D59">
        <w:rPr>
          <w:sz w:val="21"/>
        </w:rPr>
        <w:br/>
      </w:r>
      <w:r w:rsidRPr="00936D59">
        <w:rPr>
          <w:rStyle w:val="NormalTok"/>
          <w:sz w:val="20"/>
        </w:rPr>
        <w:t>sim_matrix_ME &lt;-</w:t>
      </w:r>
      <w:r w:rsidRPr="00936D59">
        <w:rPr>
          <w:rStyle w:val="StringTok"/>
          <w:sz w:val="20"/>
        </w:rPr>
        <w:t xml:space="preserve"> </w:t>
      </w:r>
      <w:r w:rsidRPr="00936D59">
        <w:rPr>
          <w:rStyle w:val="KeywordTok"/>
          <w:sz w:val="20"/>
        </w:rPr>
        <w:t>cor</w:t>
      </w:r>
      <w:r w:rsidRPr="00936D59">
        <w:rPr>
          <w:rStyle w:val="NormalTok"/>
          <w:sz w:val="20"/>
        </w:rPr>
        <w:t xml:space="preserve">(mergedMEs, </w:t>
      </w:r>
      <w:r w:rsidRPr="00936D59">
        <w:rPr>
          <w:rStyle w:val="DataTypeTok"/>
          <w:sz w:val="20"/>
        </w:rPr>
        <w:t>method =</w:t>
      </w:r>
      <w:r w:rsidRPr="00936D59">
        <w:rPr>
          <w:rStyle w:val="NormalTok"/>
          <w:sz w:val="20"/>
        </w:rPr>
        <w:t xml:space="preserve"> </w:t>
      </w:r>
      <w:r w:rsidRPr="00936D59">
        <w:rPr>
          <w:rStyle w:val="StringTok"/>
          <w:sz w:val="20"/>
        </w:rPr>
        <w:t>"kendall"</w:t>
      </w:r>
      <w:r w:rsidRPr="00936D59">
        <w:rPr>
          <w:rStyle w:val="NormalTok"/>
          <w:sz w:val="20"/>
        </w:rPr>
        <w:t>)</w:t>
      </w:r>
      <w:r w:rsidRPr="00936D59">
        <w:rPr>
          <w:sz w:val="21"/>
        </w:rPr>
        <w:br/>
      </w:r>
      <w:r w:rsidRPr="00936D59">
        <w:rPr>
          <w:sz w:val="21"/>
        </w:rPr>
        <w:br/>
      </w:r>
      <w:r w:rsidRPr="00936D59">
        <w:rPr>
          <w:rStyle w:val="CommentTok"/>
          <w:sz w:val="20"/>
        </w:rPr>
        <w:t># calculate adj_matrix</w:t>
      </w:r>
      <w:r w:rsidRPr="00936D59">
        <w:rPr>
          <w:sz w:val="21"/>
        </w:rPr>
        <w:br/>
      </w:r>
      <w:r w:rsidRPr="00936D59">
        <w:rPr>
          <w:rStyle w:val="NormalTok"/>
          <w:sz w:val="20"/>
        </w:rPr>
        <w:t>adj_matrix_ME &lt;-</w:t>
      </w:r>
      <w:r w:rsidRPr="00936D59">
        <w:rPr>
          <w:rStyle w:val="StringTok"/>
          <w:sz w:val="20"/>
        </w:rPr>
        <w:t xml:space="preserve"> </w:t>
      </w:r>
      <w:r w:rsidRPr="00936D59">
        <w:rPr>
          <w:rStyle w:val="KeywordTok"/>
          <w:sz w:val="20"/>
        </w:rPr>
        <w:t>adjacency.fromSimilarity</w:t>
      </w:r>
      <w:r w:rsidRPr="00936D59">
        <w:rPr>
          <w:rStyle w:val="NormalTok"/>
          <w:sz w:val="20"/>
        </w:rPr>
        <w:t>(sim_matrix_ME,</w:t>
      </w:r>
      <w:r w:rsidRPr="00936D59">
        <w:rPr>
          <w:sz w:val="21"/>
        </w:rPr>
        <w:br/>
      </w:r>
      <w:r w:rsidRPr="00936D59">
        <w:rPr>
          <w:rStyle w:val="NormalTok"/>
          <w:sz w:val="20"/>
        </w:rPr>
        <w:t xml:space="preserve">                                          </w:t>
      </w:r>
      <w:r w:rsidRPr="00936D59">
        <w:rPr>
          <w:rStyle w:val="DataTypeTok"/>
          <w:sz w:val="20"/>
        </w:rPr>
        <w:t>power=</w:t>
      </w:r>
      <w:r w:rsidRPr="00936D59">
        <w:rPr>
          <w:rStyle w:val="DecValTok"/>
          <w:sz w:val="20"/>
        </w:rPr>
        <w:t>1</w:t>
      </w:r>
      <w:r w:rsidRPr="00936D59">
        <w:rPr>
          <w:rStyle w:val="NormalTok"/>
          <w:sz w:val="20"/>
        </w:rPr>
        <w:t xml:space="preserve">, </w:t>
      </w:r>
      <w:r w:rsidRPr="00936D59">
        <w:rPr>
          <w:rStyle w:val="CommentTok"/>
          <w:sz w:val="20"/>
        </w:rPr>
        <w:t># DO NOT power transform</w:t>
      </w:r>
      <w:r w:rsidRPr="00936D59">
        <w:rPr>
          <w:sz w:val="21"/>
        </w:rPr>
        <w:br/>
      </w:r>
      <w:r w:rsidRPr="00936D59">
        <w:rPr>
          <w:rStyle w:val="NormalTok"/>
          <w:sz w:val="20"/>
        </w:rPr>
        <w:t xml:space="preserve">                                          </w:t>
      </w:r>
      <w:r w:rsidRPr="00936D59">
        <w:rPr>
          <w:rStyle w:val="DataTypeTok"/>
          <w:sz w:val="20"/>
        </w:rPr>
        <w:t>type=</w:t>
      </w:r>
      <w:r w:rsidRPr="00936D59">
        <w:rPr>
          <w:rStyle w:val="StringTok"/>
          <w:sz w:val="20"/>
        </w:rPr>
        <w:t>'signed'</w:t>
      </w:r>
      <w:r w:rsidRPr="00936D59">
        <w:rPr>
          <w:sz w:val="21"/>
        </w:rPr>
        <w:br/>
      </w:r>
      <w:r w:rsidRPr="00936D59">
        <w:rPr>
          <w:rStyle w:val="NormalTok"/>
          <w:sz w:val="20"/>
        </w:rPr>
        <w:t>)</w:t>
      </w:r>
      <w:r w:rsidRPr="00936D59">
        <w:rPr>
          <w:sz w:val="21"/>
        </w:rPr>
        <w:br/>
      </w:r>
      <w:r w:rsidRPr="00936D59">
        <w:rPr>
          <w:sz w:val="21"/>
        </w:rPr>
        <w:lastRenderedPageBreak/>
        <w:br/>
      </w:r>
      <w:r w:rsidRPr="00936D59">
        <w:rPr>
          <w:rStyle w:val="CommentTok"/>
          <w:sz w:val="20"/>
        </w:rPr>
        <w:t># coerce into a matrix</w:t>
      </w:r>
      <w:r w:rsidRPr="00936D59">
        <w:rPr>
          <w:sz w:val="21"/>
        </w:rPr>
        <w:br/>
      </w:r>
      <w:r w:rsidRPr="00936D59">
        <w:rPr>
          <w:sz w:val="21"/>
        </w:rPr>
        <w:br/>
      </w:r>
      <w:r w:rsidRPr="00936D59">
        <w:rPr>
          <w:rStyle w:val="NormalTok"/>
          <w:sz w:val="20"/>
        </w:rPr>
        <w:t>## GET THE NAMES OF THE MODULES</w:t>
      </w:r>
      <w:r w:rsidRPr="00936D59">
        <w:rPr>
          <w:sz w:val="21"/>
        </w:rPr>
        <w:br/>
      </w:r>
      <w:r w:rsidRPr="00936D59">
        <w:rPr>
          <w:rStyle w:val="CommentTok"/>
          <w:sz w:val="20"/>
        </w:rPr>
        <w:t># module_ids &lt;- rownames(adj_matrix_ME)</w:t>
      </w:r>
      <w:r w:rsidRPr="00936D59">
        <w:rPr>
          <w:sz w:val="21"/>
        </w:rPr>
        <w:br/>
      </w:r>
      <w:r w:rsidRPr="00936D59">
        <w:rPr>
          <w:rStyle w:val="NormalTok"/>
          <w:sz w:val="20"/>
        </w:rPr>
        <w:t>## CHANGE THE NAMES OF THE MODULES</w:t>
      </w:r>
      <w:r w:rsidRPr="00936D59">
        <w:rPr>
          <w:sz w:val="21"/>
        </w:rPr>
        <w:br/>
      </w:r>
      <w:r w:rsidRPr="00936D59">
        <w:rPr>
          <w:rStyle w:val="NormalTok"/>
          <w:sz w:val="20"/>
        </w:rPr>
        <w:t>module_ids &lt;-</w:t>
      </w:r>
      <w:r w:rsidRPr="00936D59">
        <w:rPr>
          <w:rStyle w:val="StringTok"/>
          <w:sz w:val="20"/>
        </w:rPr>
        <w:t xml:space="preserve"> </w:t>
      </w:r>
      <w:r w:rsidRPr="00936D59">
        <w:rPr>
          <w:rStyle w:val="KeywordTok"/>
          <w:sz w:val="20"/>
        </w:rPr>
        <w:t>data.frame</w:t>
      </w:r>
      <w:r w:rsidRPr="00936D59">
        <w:rPr>
          <w:rStyle w:val="NormalTok"/>
          <w:sz w:val="20"/>
        </w:rPr>
        <w:t>(</w:t>
      </w:r>
      <w:r w:rsidRPr="00936D59">
        <w:rPr>
          <w:rStyle w:val="DataTypeTok"/>
          <w:sz w:val="20"/>
        </w:rPr>
        <w:t>old_labels =</w:t>
      </w:r>
      <w:r w:rsidRPr="00936D59">
        <w:rPr>
          <w:rStyle w:val="NormalTok"/>
          <w:sz w:val="20"/>
        </w:rPr>
        <w:t xml:space="preserve"> </w:t>
      </w:r>
      <w:r w:rsidRPr="00936D59">
        <w:rPr>
          <w:rStyle w:val="KeywordTok"/>
          <w:sz w:val="20"/>
        </w:rPr>
        <w:t>rownames</w:t>
      </w:r>
      <w:r w:rsidRPr="00936D59">
        <w:rPr>
          <w:rStyle w:val="NormalTok"/>
          <w:sz w:val="20"/>
        </w:rPr>
        <w:t>(adj_matrix_ME),</w:t>
      </w:r>
      <w:r w:rsidRPr="00936D59">
        <w:rPr>
          <w:sz w:val="21"/>
        </w:rPr>
        <w:br/>
      </w:r>
      <w:r w:rsidRPr="00936D59">
        <w:rPr>
          <w:rStyle w:val="NormalTok"/>
          <w:sz w:val="20"/>
        </w:rPr>
        <w:t xml:space="preserve">                       </w:t>
      </w:r>
      <w:r w:rsidRPr="00936D59">
        <w:rPr>
          <w:rStyle w:val="DataTypeTok"/>
          <w:sz w:val="20"/>
        </w:rPr>
        <w:t>new_labels =</w:t>
      </w:r>
      <w:r w:rsidRPr="00936D59">
        <w:rPr>
          <w:rStyle w:val="NormalTok"/>
          <w:sz w:val="20"/>
        </w:rPr>
        <w:t xml:space="preserve"> </w:t>
      </w:r>
      <w:r w:rsidRPr="00936D59">
        <w:rPr>
          <w:rStyle w:val="KeywordTok"/>
          <w:sz w:val="20"/>
        </w:rPr>
        <w:t>paste0</w:t>
      </w:r>
      <w:r w:rsidRPr="00936D59">
        <w:rPr>
          <w:rStyle w:val="NormalTok"/>
          <w:sz w:val="20"/>
        </w:rPr>
        <w:t>(</w:t>
      </w:r>
      <w:r w:rsidRPr="00936D59">
        <w:rPr>
          <w:rStyle w:val="StringTok"/>
          <w:sz w:val="20"/>
        </w:rPr>
        <w:t>"module-"</w:t>
      </w:r>
      <w:r w:rsidRPr="00936D59">
        <w:rPr>
          <w:rStyle w:val="NormalTok"/>
          <w:sz w:val="20"/>
        </w:rPr>
        <w:t xml:space="preserve">, </w:t>
      </w:r>
      <w:r w:rsidRPr="00936D59">
        <w:rPr>
          <w:rStyle w:val="DecValTok"/>
          <w:sz w:val="20"/>
        </w:rPr>
        <w:t>1</w:t>
      </w:r>
      <w:r w:rsidRPr="00936D59">
        <w:rPr>
          <w:rStyle w:val="OperatorTok"/>
          <w:sz w:val="20"/>
        </w:rPr>
        <w:t>:</w:t>
      </w:r>
      <w:r w:rsidRPr="00936D59">
        <w:rPr>
          <w:rStyle w:val="KeywordTok"/>
          <w:sz w:val="20"/>
        </w:rPr>
        <w:t>nrow</w:t>
      </w:r>
      <w:r w:rsidRPr="00936D59">
        <w:rPr>
          <w:rStyle w:val="NormalTok"/>
          <w:sz w:val="20"/>
        </w:rPr>
        <w:t>(adj_matrix_ME)))</w:t>
      </w:r>
      <w:r w:rsidRPr="00936D59">
        <w:rPr>
          <w:sz w:val="21"/>
        </w:rPr>
        <w:br/>
      </w:r>
      <w:r w:rsidRPr="00936D59">
        <w:rPr>
          <w:sz w:val="21"/>
        </w:rPr>
        <w:br/>
      </w:r>
      <w:r w:rsidRPr="00936D59">
        <w:rPr>
          <w:rStyle w:val="NormalTok"/>
          <w:sz w:val="20"/>
        </w:rPr>
        <w:t>adj_matrix_ME &lt;-</w:t>
      </w:r>
      <w:r w:rsidRPr="00936D59">
        <w:rPr>
          <w:rStyle w:val="StringTok"/>
          <w:sz w:val="20"/>
        </w:rPr>
        <w:t xml:space="preserve"> </w:t>
      </w:r>
      <w:r w:rsidRPr="00936D59">
        <w:rPr>
          <w:rStyle w:val="KeywordTok"/>
          <w:sz w:val="20"/>
        </w:rPr>
        <w:t>matrix</w:t>
      </w:r>
      <w:r w:rsidRPr="00936D59">
        <w:rPr>
          <w:rStyle w:val="NormalTok"/>
          <w:sz w:val="20"/>
        </w:rPr>
        <w:t xml:space="preserve">(adj_matrix_ME, </w:t>
      </w:r>
      <w:r w:rsidRPr="00936D59">
        <w:rPr>
          <w:rStyle w:val="DataTypeTok"/>
          <w:sz w:val="20"/>
        </w:rPr>
        <w:t>nrow=</w:t>
      </w:r>
      <w:r w:rsidRPr="00936D59">
        <w:rPr>
          <w:rStyle w:val="KeywordTok"/>
          <w:sz w:val="20"/>
        </w:rPr>
        <w:t>nrow</w:t>
      </w:r>
      <w:r w:rsidRPr="00936D59">
        <w:rPr>
          <w:rStyle w:val="NormalTok"/>
          <w:sz w:val="20"/>
        </w:rPr>
        <w:t>(adj_matrix_ME))</w:t>
      </w:r>
      <w:r w:rsidRPr="00936D59">
        <w:rPr>
          <w:sz w:val="21"/>
        </w:rPr>
        <w:br/>
      </w:r>
      <w:r w:rsidRPr="00936D59">
        <w:rPr>
          <w:rStyle w:val="KeywordTok"/>
          <w:sz w:val="20"/>
        </w:rPr>
        <w:t>rownames</w:t>
      </w:r>
      <w:r w:rsidRPr="00936D59">
        <w:rPr>
          <w:rStyle w:val="NormalTok"/>
          <w:sz w:val="20"/>
        </w:rPr>
        <w:t>(adj_matrix_ME) &lt;-</w:t>
      </w:r>
      <w:r w:rsidRPr="00936D59">
        <w:rPr>
          <w:rStyle w:val="StringTok"/>
          <w:sz w:val="20"/>
        </w:rPr>
        <w:t xml:space="preserve"> </w:t>
      </w:r>
      <w:r w:rsidRPr="00936D59">
        <w:rPr>
          <w:rStyle w:val="NormalTok"/>
          <w:sz w:val="20"/>
        </w:rPr>
        <w:t>module_ids</w:t>
      </w:r>
      <w:r w:rsidRPr="00936D59">
        <w:rPr>
          <w:rStyle w:val="OperatorTok"/>
          <w:sz w:val="20"/>
        </w:rPr>
        <w:t>$</w:t>
      </w:r>
      <w:r w:rsidRPr="00936D59">
        <w:rPr>
          <w:rStyle w:val="NormalTok"/>
          <w:sz w:val="20"/>
        </w:rPr>
        <w:t>new_labels</w:t>
      </w:r>
      <w:r w:rsidRPr="00936D59">
        <w:rPr>
          <w:sz w:val="21"/>
        </w:rPr>
        <w:br/>
      </w:r>
      <w:r w:rsidRPr="00936D59">
        <w:rPr>
          <w:rStyle w:val="KeywordTok"/>
          <w:sz w:val="20"/>
        </w:rPr>
        <w:t>colnames</w:t>
      </w:r>
      <w:r w:rsidRPr="00936D59">
        <w:rPr>
          <w:rStyle w:val="NormalTok"/>
          <w:sz w:val="20"/>
        </w:rPr>
        <w:t>(adj_matrix_ME) &lt;-</w:t>
      </w:r>
      <w:r w:rsidRPr="00936D59">
        <w:rPr>
          <w:rStyle w:val="StringTok"/>
          <w:sz w:val="20"/>
        </w:rPr>
        <w:t xml:space="preserve"> </w:t>
      </w:r>
      <w:r w:rsidRPr="00936D59">
        <w:rPr>
          <w:rStyle w:val="NormalTok"/>
          <w:sz w:val="20"/>
        </w:rPr>
        <w:t>module_ids</w:t>
      </w:r>
      <w:r w:rsidRPr="00936D59">
        <w:rPr>
          <w:rStyle w:val="OperatorTok"/>
          <w:sz w:val="20"/>
        </w:rPr>
        <w:t>$</w:t>
      </w:r>
      <w:r w:rsidRPr="00936D59">
        <w:rPr>
          <w:rStyle w:val="NormalTok"/>
          <w:sz w:val="20"/>
        </w:rPr>
        <w:t>new_labels</w:t>
      </w:r>
      <w:r w:rsidRPr="00936D59">
        <w:rPr>
          <w:sz w:val="21"/>
        </w:rPr>
        <w:br/>
      </w:r>
      <w:r w:rsidRPr="00936D59">
        <w:rPr>
          <w:sz w:val="21"/>
        </w:rPr>
        <w:br/>
      </w:r>
    </w:p>
    <w:p w14:paraId="2A58D815" w14:textId="77777777" w:rsidR="00210FEC" w:rsidRPr="00936D59" w:rsidRDefault="00307860">
      <w:pPr>
        <w:pStyle w:val="SourceCode"/>
        <w:rPr>
          <w:sz w:val="21"/>
        </w:rPr>
      </w:pPr>
      <w:proofErr w:type="spellStart"/>
      <w:r w:rsidRPr="00936D59">
        <w:rPr>
          <w:rStyle w:val="NormalTok"/>
          <w:sz w:val="20"/>
        </w:rPr>
        <w:t>gplots</w:t>
      </w:r>
      <w:proofErr w:type="spellEnd"/>
      <w:r w:rsidRPr="00936D59">
        <w:rPr>
          <w:rStyle w:val="OperatorTok"/>
          <w:sz w:val="20"/>
        </w:rPr>
        <w:t>::</w:t>
      </w:r>
      <w:r w:rsidRPr="00936D59">
        <w:rPr>
          <w:rStyle w:val="KeywordTok"/>
          <w:sz w:val="20"/>
        </w:rPr>
        <w:t>heatmap.2</w:t>
      </w:r>
      <w:r w:rsidRPr="00936D59">
        <w:rPr>
          <w:rStyle w:val="NormalTok"/>
          <w:sz w:val="20"/>
        </w:rPr>
        <w:t>(</w:t>
      </w:r>
      <w:r w:rsidRPr="00936D59">
        <w:rPr>
          <w:rStyle w:val="KeywordTok"/>
          <w:sz w:val="20"/>
        </w:rPr>
        <w:t>t</w:t>
      </w:r>
      <w:r w:rsidRPr="00936D59">
        <w:rPr>
          <w:rStyle w:val="NormalTok"/>
          <w:sz w:val="20"/>
        </w:rPr>
        <w:t>(</w:t>
      </w:r>
      <w:proofErr w:type="spellStart"/>
      <w:r w:rsidRPr="00936D59">
        <w:rPr>
          <w:rStyle w:val="NormalTok"/>
          <w:sz w:val="20"/>
        </w:rPr>
        <w:t>adj_matrix_ME</w:t>
      </w:r>
      <w:proofErr w:type="spellEnd"/>
      <w:r w:rsidRPr="00936D59">
        <w:rPr>
          <w:rStyle w:val="NormalTok"/>
          <w:sz w:val="20"/>
        </w:rPr>
        <w:t>),</w:t>
      </w:r>
      <w:r w:rsidRPr="00936D59">
        <w:rPr>
          <w:sz w:val="21"/>
        </w:rPr>
        <w:br/>
      </w:r>
      <w:r w:rsidRPr="00936D59">
        <w:rPr>
          <w:rStyle w:val="NormalTok"/>
          <w:sz w:val="20"/>
        </w:rPr>
        <w:t xml:space="preserve">                  </w:t>
      </w:r>
      <w:r w:rsidRPr="00936D59">
        <w:rPr>
          <w:rStyle w:val="DataTypeTok"/>
          <w:sz w:val="20"/>
        </w:rPr>
        <w:t>col=</w:t>
      </w:r>
      <w:r w:rsidRPr="00936D59">
        <w:rPr>
          <w:rStyle w:val="KeywordTok"/>
          <w:sz w:val="20"/>
        </w:rPr>
        <w:t>inferno</w:t>
      </w:r>
      <w:r w:rsidRPr="00936D59">
        <w:rPr>
          <w:rStyle w:val="NormalTok"/>
          <w:sz w:val="20"/>
        </w:rPr>
        <w:t>(</w:t>
      </w:r>
      <w:r w:rsidRPr="00936D59">
        <w:rPr>
          <w:rStyle w:val="DecValTok"/>
          <w:sz w:val="20"/>
        </w:rPr>
        <w:t>100</w:t>
      </w:r>
      <w:r w:rsidRPr="00936D59">
        <w:rPr>
          <w:rStyle w:val="NormalTok"/>
          <w:sz w:val="20"/>
        </w:rPr>
        <w:t>),</w:t>
      </w:r>
      <w:r w:rsidRPr="00936D59">
        <w:rPr>
          <w:sz w:val="21"/>
        </w:rPr>
        <w:br/>
      </w:r>
      <w:r w:rsidRPr="00936D59">
        <w:rPr>
          <w:rStyle w:val="NormalTok"/>
          <w:sz w:val="20"/>
        </w:rPr>
        <w:t xml:space="preserve">                  </w:t>
      </w:r>
      <w:r w:rsidRPr="00936D59">
        <w:rPr>
          <w:rStyle w:val="CommentTok"/>
          <w:sz w:val="20"/>
        </w:rPr>
        <w:t xml:space="preserve"># </w:t>
      </w:r>
      <w:proofErr w:type="spellStart"/>
      <w:r w:rsidRPr="00936D59">
        <w:rPr>
          <w:rStyle w:val="CommentTok"/>
          <w:sz w:val="20"/>
        </w:rPr>
        <w:t>labRow</w:t>
      </w:r>
      <w:proofErr w:type="spellEnd"/>
      <w:r w:rsidRPr="00936D59">
        <w:rPr>
          <w:rStyle w:val="CommentTok"/>
          <w:sz w:val="20"/>
        </w:rPr>
        <w:t>=NA, labCol=NA,</w:t>
      </w:r>
      <w:r w:rsidRPr="00936D59">
        <w:rPr>
          <w:sz w:val="21"/>
        </w:rPr>
        <w:br/>
      </w:r>
      <w:r w:rsidRPr="00936D59">
        <w:rPr>
          <w:rStyle w:val="NormalTok"/>
          <w:sz w:val="20"/>
        </w:rPr>
        <w:t xml:space="preserve">                  </w:t>
      </w:r>
      <w:r w:rsidRPr="00936D59">
        <w:rPr>
          <w:rStyle w:val="DataTypeTok"/>
          <w:sz w:val="20"/>
        </w:rPr>
        <w:t>trace=</w:t>
      </w:r>
      <w:r w:rsidRPr="00936D59">
        <w:rPr>
          <w:rStyle w:val="StringTok"/>
          <w:sz w:val="20"/>
        </w:rPr>
        <w:t>'none'</w:t>
      </w:r>
      <w:r w:rsidRPr="00936D59">
        <w:rPr>
          <w:rStyle w:val="NormalTok"/>
          <w:sz w:val="20"/>
        </w:rPr>
        <w:t xml:space="preserve">, </w:t>
      </w:r>
      <w:r w:rsidRPr="00936D59">
        <w:rPr>
          <w:rStyle w:val="DataTypeTok"/>
          <w:sz w:val="20"/>
        </w:rPr>
        <w:t>dendrogram=</w:t>
      </w:r>
      <w:r w:rsidRPr="00936D59">
        <w:rPr>
          <w:rStyle w:val="StringTok"/>
          <w:sz w:val="20"/>
        </w:rPr>
        <w:t>'row'</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xlab=</w:t>
      </w:r>
      <w:r w:rsidRPr="00936D59">
        <w:rPr>
          <w:rStyle w:val="StringTok"/>
          <w:sz w:val="20"/>
        </w:rPr>
        <w:t>''</w:t>
      </w:r>
      <w:r w:rsidRPr="00936D59">
        <w:rPr>
          <w:rStyle w:val="NormalTok"/>
          <w:sz w:val="20"/>
        </w:rPr>
        <w:t xml:space="preserve">, </w:t>
      </w:r>
      <w:r w:rsidRPr="00936D59">
        <w:rPr>
          <w:rStyle w:val="DataTypeTok"/>
          <w:sz w:val="20"/>
        </w:rPr>
        <w:t>ylab=</w:t>
      </w:r>
      <w:r w:rsidRPr="00936D59">
        <w:rPr>
          <w:rStyle w:val="StringTok"/>
          <w:sz w:val="20"/>
        </w:rPr>
        <w:t>''</w:t>
      </w:r>
      <w:r w:rsidRPr="00936D59">
        <w:rPr>
          <w:rStyle w:val="NormalTok"/>
          <w:sz w:val="20"/>
        </w:rPr>
        <w:t>,</w:t>
      </w:r>
      <w:r w:rsidRPr="00936D59">
        <w:rPr>
          <w:sz w:val="21"/>
        </w:rPr>
        <w:br/>
      </w:r>
      <w:r w:rsidRPr="00936D59">
        <w:rPr>
          <w:rStyle w:val="NormalTok"/>
          <w:sz w:val="20"/>
        </w:rPr>
        <w:t xml:space="preserve">                  </w:t>
      </w:r>
      <w:r w:rsidRPr="00936D59">
        <w:rPr>
          <w:rStyle w:val="CommentTok"/>
          <w:sz w:val="20"/>
        </w:rPr>
        <w:t># main='Similarity matrix - MEs \n correlation method = "kendall")',</w:t>
      </w:r>
      <w:r w:rsidRPr="00936D59">
        <w:rPr>
          <w:sz w:val="21"/>
        </w:rPr>
        <w:br/>
      </w:r>
      <w:r w:rsidRPr="00936D59">
        <w:rPr>
          <w:rStyle w:val="NormalTok"/>
          <w:sz w:val="20"/>
        </w:rPr>
        <w:t xml:space="preserve">                  </w:t>
      </w:r>
      <w:r w:rsidRPr="00936D59">
        <w:rPr>
          <w:rStyle w:val="DataTypeTok"/>
          <w:sz w:val="20"/>
        </w:rPr>
        <w:t>main=</w:t>
      </w:r>
      <w:r w:rsidRPr="00936D59">
        <w:rPr>
          <w:rStyle w:val="StringTok"/>
          <w:sz w:val="20"/>
        </w:rPr>
        <w:t xml:space="preserve">'Adjacency matrix - MEs </w:t>
      </w:r>
      <w:r w:rsidRPr="00936D59">
        <w:rPr>
          <w:rStyle w:val="CharTok"/>
          <w:sz w:val="20"/>
        </w:rPr>
        <w:t>\n</w:t>
      </w:r>
      <w:r w:rsidRPr="00936D59">
        <w:rPr>
          <w:rStyle w:val="StringTok"/>
          <w:sz w:val="20"/>
        </w:rPr>
        <w:t xml:space="preserve"> modified edge weights)'</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density.info=</w:t>
      </w:r>
      <w:r w:rsidRPr="00936D59">
        <w:rPr>
          <w:rStyle w:val="StringTok"/>
          <w:sz w:val="20"/>
        </w:rPr>
        <w:t>'none'</w:t>
      </w:r>
      <w:r w:rsidRPr="00936D59">
        <w:rPr>
          <w:rStyle w:val="NormalTok"/>
          <w:sz w:val="20"/>
        </w:rPr>
        <w:t xml:space="preserve">, </w:t>
      </w:r>
      <w:r w:rsidRPr="00936D59">
        <w:rPr>
          <w:rStyle w:val="DataTypeTok"/>
          <w:sz w:val="20"/>
        </w:rPr>
        <w:t>revC=</w:t>
      </w:r>
      <w:r w:rsidRPr="00936D59">
        <w:rPr>
          <w:rStyle w:val="OtherTok"/>
          <w:sz w:val="20"/>
        </w:rPr>
        <w:t>TRUE</w:t>
      </w:r>
      <w:r w:rsidRPr="00936D59">
        <w:rPr>
          <w:rStyle w:val="NormalTok"/>
          <w:sz w:val="20"/>
        </w:rPr>
        <w:t>)</w:t>
      </w:r>
    </w:p>
    <w:p w14:paraId="2D667393" w14:textId="77777777" w:rsidR="00F01157" w:rsidRDefault="00F01157" w:rsidP="00F01157"/>
    <w:p w14:paraId="4E6C8EFD" w14:textId="77777777" w:rsidR="00F01157" w:rsidRDefault="00F01157" w:rsidP="00F01157">
      <w:pPr>
        <w:jc w:val="center"/>
      </w:pPr>
      <w:r>
        <w:fldChar w:fldCharType="begin"/>
      </w:r>
      <w:r>
        <w:instrText xml:space="preserve"> INCLUDEPICTURE "/var/folders/kh/gz3_96sj4fl9fm8x5vxdvgr40000gp/T/com.microsoft.Word/WebArchiveCopyPasteTempFiles/plot_zoom_png?width=485&amp;height=449" \* MERGEFORMATINET </w:instrText>
      </w:r>
      <w:r>
        <w:fldChar w:fldCharType="separate"/>
      </w:r>
      <w:r>
        <w:rPr>
          <w:noProof/>
        </w:rPr>
        <w:drawing>
          <wp:inline distT="0" distB="0" distL="0" distR="0" wp14:anchorId="50E020DB" wp14:editId="41594268">
            <wp:extent cx="4054169" cy="3644630"/>
            <wp:effectExtent l="0" t="0" r="0" b="635"/>
            <wp:docPr id="39" name="Picture 39" descr="/var/folders/kh/gz3_96sj4fl9fm8x5vxdvgr40000gp/T/com.microsoft.Word/WebArchiveCopyPasteTempFiles/plot_zoom_png?width=485&amp;height=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485&amp;height=4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85376" cy="3672685"/>
                    </a:xfrm>
                    <a:prstGeom prst="rect">
                      <a:avLst/>
                    </a:prstGeom>
                    <a:noFill/>
                    <a:ln>
                      <a:noFill/>
                    </a:ln>
                  </pic:spPr>
                </pic:pic>
              </a:graphicData>
            </a:graphic>
          </wp:inline>
        </w:drawing>
      </w:r>
      <w:r>
        <w:fldChar w:fldCharType="end"/>
      </w:r>
    </w:p>
    <w:p w14:paraId="35B66FC7" w14:textId="77777777" w:rsidR="00F01157" w:rsidRDefault="008E28D1" w:rsidP="00F01157">
      <w:commentRangeStart w:id="22"/>
      <w:commentRangeEnd w:id="22"/>
      <w:r>
        <w:rPr>
          <w:rStyle w:val="CommentReference"/>
        </w:rPr>
        <w:commentReference w:id="22"/>
      </w:r>
    </w:p>
    <w:p w14:paraId="32EB0667" w14:textId="77777777" w:rsidR="00332845" w:rsidRDefault="00332845">
      <w:pPr>
        <w:spacing w:after="200"/>
      </w:pPr>
      <w:bookmarkStart w:id="23" w:name="visualize-the-network"/>
      <w:bookmarkEnd w:id="23"/>
    </w:p>
    <w:p w14:paraId="7D61607A" w14:textId="77777777" w:rsidR="00D75168" w:rsidRDefault="00D75168">
      <w:pPr>
        <w:spacing w:after="200"/>
        <w:rPr>
          <w:rFonts w:asciiTheme="majorHAnsi" w:eastAsiaTheme="majorEastAsia" w:hAnsiTheme="majorHAnsi" w:cstheme="majorBidi"/>
          <w:b/>
          <w:bCs/>
          <w:color w:val="4F81BD" w:themeColor="accent1"/>
          <w:sz w:val="28"/>
          <w:szCs w:val="28"/>
        </w:rPr>
      </w:pPr>
    </w:p>
    <w:p w14:paraId="1BBF17F7" w14:textId="77777777" w:rsidR="00210FEC" w:rsidRDefault="00307860">
      <w:pPr>
        <w:pStyle w:val="Heading3"/>
      </w:pPr>
      <w:r>
        <w:lastRenderedPageBreak/>
        <w:t>2.5 Visualize the network</w:t>
      </w:r>
    </w:p>
    <w:p w14:paraId="0D072B16" w14:textId="026633DE" w:rsidR="00D528FA" w:rsidRDefault="00F01157" w:rsidP="0025542D">
      <w:pPr>
        <w:pStyle w:val="BodyText"/>
      </w:pPr>
      <w:r>
        <w:t>To better visualize the global</w:t>
      </w:r>
      <w:r w:rsidR="00251CFB">
        <w:t xml:space="preserve"> network – how the modules are connected to each other – we can simplify the network. </w:t>
      </w:r>
      <w:r w:rsidR="00D528FA">
        <w:t xml:space="preserve">That is, we </w:t>
      </w:r>
      <w:del w:id="24" w:author="Charissa De Bekker" w:date="2021-10-15T12:02:00Z">
        <w:r w:rsidR="00D528FA" w:rsidDel="006C4811">
          <w:delText xml:space="preserve">get </w:delText>
        </w:r>
      </w:del>
      <w:r w:rsidR="00D528FA">
        <w:t>remove most of the weak edges of the network and retain only the strong module-module correlations.</w:t>
      </w:r>
    </w:p>
    <w:p w14:paraId="670CA1FD" w14:textId="424DA2CC" w:rsidR="0025542D" w:rsidRDefault="00D528FA" w:rsidP="0025542D">
      <w:pPr>
        <w:pStyle w:val="BodyText"/>
      </w:pPr>
      <w:r>
        <w:t>For example, to remove weak edges, w</w:t>
      </w:r>
      <w:r w:rsidR="00251CFB">
        <w:t xml:space="preserve">e can </w:t>
      </w:r>
      <w:r>
        <w:t>set</w:t>
      </w:r>
      <w:r w:rsidR="00251CFB">
        <w:t xml:space="preserve"> all correlations less than 0.6 to be zero</w:t>
      </w:r>
      <w:r>
        <w:t>.</w:t>
      </w:r>
      <w:r w:rsidR="00251CFB">
        <w:t xml:space="preserve"> This will help us obtain a fairly clean network for visualization. </w:t>
      </w:r>
      <w:r>
        <w:t>To simplify further</w:t>
      </w:r>
      <w:r w:rsidR="00251CFB">
        <w:t>, we can</w:t>
      </w:r>
      <w:r>
        <w:t xml:space="preserve"> assign the same edge weight for</w:t>
      </w:r>
      <w:r w:rsidR="00251CFB">
        <w:t xml:space="preserve"> all correlations between 0.6 and 0.8</w:t>
      </w:r>
      <w:r>
        <w:t xml:space="preserve"> (e.g., 0.5), </w:t>
      </w:r>
      <w:ins w:id="25" w:author="Charissa De Bekker" w:date="2021-10-15T12:02:00Z">
        <w:r w:rsidR="00107829">
          <w:t xml:space="preserve">and </w:t>
        </w:r>
      </w:ins>
      <w:r>
        <w:t>a different edge weight for correlations ≥ 0.8 (e.g., 1).</w:t>
      </w:r>
    </w:p>
    <w:p w14:paraId="6AAF4D2F" w14:textId="77777777" w:rsidR="00D528FA" w:rsidRPr="0025542D" w:rsidRDefault="00D528FA" w:rsidP="0025542D">
      <w:pPr>
        <w:pStyle w:val="BodyText"/>
      </w:pPr>
      <w:r>
        <w:t xml:space="preserve">The following code uses the </w:t>
      </w:r>
      <w:proofErr w:type="spellStart"/>
      <w:r>
        <w:t>igraph</w:t>
      </w:r>
      <w:proofErr w:type="spellEnd"/>
      <w:r>
        <w:t xml:space="preserve"> package in R to simplify and visualize the module-module relationships in the network.</w:t>
      </w:r>
    </w:p>
    <w:p w14:paraId="623101F4" w14:textId="77777777" w:rsidR="00D528FA" w:rsidRPr="00936D59" w:rsidRDefault="00307860">
      <w:pPr>
        <w:pStyle w:val="SourceCode"/>
        <w:rPr>
          <w:sz w:val="21"/>
        </w:rPr>
      </w:pPr>
      <w:r w:rsidRPr="00936D59">
        <w:rPr>
          <w:rStyle w:val="NormalTok"/>
          <w:sz w:val="20"/>
        </w:rPr>
        <w:t>pacman</w:t>
      </w:r>
      <w:r w:rsidRPr="00936D59">
        <w:rPr>
          <w:rStyle w:val="OperatorTok"/>
          <w:sz w:val="20"/>
        </w:rPr>
        <w:t>::</w:t>
      </w:r>
      <w:r w:rsidRPr="00936D59">
        <w:rPr>
          <w:rStyle w:val="KeywordTok"/>
          <w:sz w:val="20"/>
        </w:rPr>
        <w:t>p_load</w:t>
      </w:r>
      <w:r w:rsidRPr="00936D59">
        <w:rPr>
          <w:rStyle w:val="NormalTok"/>
          <w:sz w:val="20"/>
        </w:rPr>
        <w:t>(igraph)</w:t>
      </w:r>
      <w:r w:rsidRPr="00936D59">
        <w:rPr>
          <w:sz w:val="21"/>
        </w:rPr>
        <w:br/>
      </w:r>
      <w:r w:rsidRPr="00936D59">
        <w:rPr>
          <w:sz w:val="21"/>
        </w:rPr>
        <w:br/>
      </w:r>
      <w:r w:rsidRPr="00936D59">
        <w:rPr>
          <w:rStyle w:val="CommentTok"/>
          <w:sz w:val="20"/>
        </w:rPr>
        <w:t># get rid of low correlations (0.6 &amp; 0.8 are arbitrary)</w:t>
      </w:r>
      <w:r w:rsidRPr="00936D59">
        <w:rPr>
          <w:sz w:val="21"/>
        </w:rPr>
        <w:br/>
      </w:r>
      <w:r w:rsidRPr="00936D59">
        <w:rPr>
          <w:rStyle w:val="NormalTok"/>
          <w:sz w:val="20"/>
        </w:rPr>
        <w:t xml:space="preserve">adj_matrix_ME[adj_matrix_ME </w:t>
      </w:r>
      <w:r w:rsidRPr="00936D59">
        <w:rPr>
          <w:rStyle w:val="OperatorTok"/>
          <w:sz w:val="20"/>
        </w:rPr>
        <w:t>&lt;</w:t>
      </w:r>
      <w:r w:rsidRPr="00936D59">
        <w:rPr>
          <w:rStyle w:val="StringTok"/>
          <w:sz w:val="20"/>
        </w:rPr>
        <w:t xml:space="preserve"> </w:t>
      </w:r>
      <w:r w:rsidRPr="00936D59">
        <w:rPr>
          <w:rStyle w:val="FloatTok"/>
          <w:sz w:val="20"/>
        </w:rPr>
        <w:t>0.6</w:t>
      </w:r>
      <w:r w:rsidRPr="00936D59">
        <w:rPr>
          <w:rStyle w:val="NormalTok"/>
          <w:sz w:val="20"/>
        </w:rPr>
        <w:t>] &lt;-</w:t>
      </w:r>
      <w:r w:rsidRPr="00936D59">
        <w:rPr>
          <w:rStyle w:val="StringTok"/>
          <w:sz w:val="20"/>
        </w:rPr>
        <w:t xml:space="preserve"> </w:t>
      </w:r>
      <w:r w:rsidRPr="00936D59">
        <w:rPr>
          <w:rStyle w:val="DecValTok"/>
          <w:sz w:val="20"/>
        </w:rPr>
        <w:t>0</w:t>
      </w:r>
      <w:r w:rsidRPr="00936D59">
        <w:rPr>
          <w:sz w:val="21"/>
        </w:rPr>
        <w:br/>
      </w:r>
      <w:r w:rsidRPr="00936D59">
        <w:rPr>
          <w:rStyle w:val="NormalTok"/>
          <w:sz w:val="20"/>
        </w:rPr>
        <w:t xml:space="preserve">adj_matrix_ME[adj_matrix_ME </w:t>
      </w:r>
      <w:r w:rsidRPr="00936D59">
        <w:rPr>
          <w:rStyle w:val="OperatorTok"/>
          <w:sz w:val="20"/>
        </w:rPr>
        <w:t>&lt;</w:t>
      </w:r>
      <w:r w:rsidRPr="00936D59">
        <w:rPr>
          <w:rStyle w:val="StringTok"/>
          <w:sz w:val="20"/>
        </w:rPr>
        <w:t xml:space="preserve"> </w:t>
      </w:r>
      <w:r w:rsidRPr="00936D59">
        <w:rPr>
          <w:rStyle w:val="FloatTok"/>
          <w:sz w:val="20"/>
        </w:rPr>
        <w:t>0.8</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adj_matrix_ME</w:t>
      </w:r>
      <w:r w:rsidRPr="00936D59">
        <w:rPr>
          <w:rStyle w:val="OperatorTok"/>
          <w:sz w:val="20"/>
        </w:rPr>
        <w:t>&gt;</w:t>
      </w:r>
      <w:r w:rsidRPr="00936D59">
        <w:rPr>
          <w:rStyle w:val="DecValTok"/>
          <w:sz w:val="20"/>
        </w:rPr>
        <w:t>0</w:t>
      </w:r>
      <w:r w:rsidRPr="00936D59">
        <w:rPr>
          <w:rStyle w:val="NormalTok"/>
          <w:sz w:val="20"/>
        </w:rPr>
        <w:t>] &lt;-</w:t>
      </w:r>
      <w:r w:rsidRPr="00936D59">
        <w:rPr>
          <w:rStyle w:val="StringTok"/>
          <w:sz w:val="20"/>
        </w:rPr>
        <w:t xml:space="preserve"> </w:t>
      </w:r>
      <w:r w:rsidRPr="00936D59">
        <w:rPr>
          <w:rStyle w:val="FloatTok"/>
          <w:sz w:val="20"/>
        </w:rPr>
        <w:t>0.5</w:t>
      </w:r>
      <w:r w:rsidRPr="00936D59">
        <w:rPr>
          <w:sz w:val="21"/>
        </w:rPr>
        <w:br/>
      </w:r>
      <w:r w:rsidRPr="00936D59">
        <w:rPr>
          <w:rStyle w:val="NormalTok"/>
          <w:sz w:val="20"/>
        </w:rPr>
        <w:t xml:space="preserve">adj_matrix_ME[adj_matrix_ME </w:t>
      </w:r>
      <w:r w:rsidRPr="00936D59">
        <w:rPr>
          <w:rStyle w:val="OperatorTok"/>
          <w:sz w:val="20"/>
        </w:rPr>
        <w:t>&gt;=</w:t>
      </w:r>
      <w:r w:rsidRPr="00936D59">
        <w:rPr>
          <w:rStyle w:val="StringTok"/>
          <w:sz w:val="20"/>
        </w:rPr>
        <w:t xml:space="preserve"> </w:t>
      </w:r>
      <w:r w:rsidRPr="00936D59">
        <w:rPr>
          <w:rStyle w:val="FloatTok"/>
          <w:sz w:val="20"/>
        </w:rPr>
        <w:t>0.8</w:t>
      </w:r>
      <w:r w:rsidRPr="00936D59">
        <w:rPr>
          <w:rStyle w:val="NormalTok"/>
          <w:sz w:val="20"/>
        </w:rPr>
        <w:t>] &lt;-</w:t>
      </w:r>
      <w:r w:rsidRPr="00936D59">
        <w:rPr>
          <w:rStyle w:val="StringTok"/>
          <w:sz w:val="20"/>
        </w:rPr>
        <w:t xml:space="preserve"> </w:t>
      </w:r>
      <w:r w:rsidRPr="00936D59">
        <w:rPr>
          <w:rStyle w:val="DecValTok"/>
          <w:sz w:val="20"/>
        </w:rPr>
        <w:t>1</w:t>
      </w:r>
      <w:r w:rsidRPr="00936D59">
        <w:rPr>
          <w:sz w:val="21"/>
        </w:rPr>
        <w:br/>
      </w:r>
      <w:r w:rsidRPr="00936D59">
        <w:rPr>
          <w:sz w:val="21"/>
        </w:rPr>
        <w:br/>
      </w:r>
      <w:r w:rsidRPr="00936D59">
        <w:rPr>
          <w:rStyle w:val="CommentTok"/>
          <w:sz w:val="20"/>
        </w:rPr>
        <w:t># build_network</w:t>
      </w:r>
      <w:r w:rsidRPr="00936D59">
        <w:rPr>
          <w:sz w:val="21"/>
        </w:rPr>
        <w:br/>
      </w:r>
      <w:r w:rsidRPr="00936D59">
        <w:rPr>
          <w:rStyle w:val="NormalTok"/>
          <w:sz w:val="20"/>
        </w:rPr>
        <w:t>network &lt;-</w:t>
      </w:r>
      <w:r w:rsidRPr="00936D59">
        <w:rPr>
          <w:rStyle w:val="StringTok"/>
          <w:sz w:val="20"/>
        </w:rPr>
        <w:t xml:space="preserve"> </w:t>
      </w:r>
      <w:r w:rsidRPr="00936D59">
        <w:rPr>
          <w:rStyle w:val="KeywordTok"/>
          <w:sz w:val="20"/>
        </w:rPr>
        <w:t>graph.adjacency</w:t>
      </w:r>
      <w:r w:rsidRPr="00936D59">
        <w:rPr>
          <w:rStyle w:val="NormalTok"/>
          <w:sz w:val="20"/>
        </w:rPr>
        <w:t>(adj_matrix_ME,</w:t>
      </w:r>
      <w:r w:rsidRPr="00936D59">
        <w:rPr>
          <w:sz w:val="21"/>
        </w:rPr>
        <w:br/>
      </w:r>
      <w:r w:rsidRPr="00936D59">
        <w:rPr>
          <w:rStyle w:val="NormalTok"/>
          <w:sz w:val="20"/>
        </w:rPr>
        <w:t xml:space="preserve">                           </w:t>
      </w:r>
      <w:r w:rsidRPr="00936D59">
        <w:rPr>
          <w:rStyle w:val="DataTypeTok"/>
          <w:sz w:val="20"/>
        </w:rPr>
        <w:t>mode =</w:t>
      </w:r>
      <w:r w:rsidRPr="00936D59">
        <w:rPr>
          <w:rStyle w:val="NormalTok"/>
          <w:sz w:val="20"/>
        </w:rPr>
        <w:t xml:space="preserve"> </w:t>
      </w:r>
      <w:r w:rsidRPr="00936D59">
        <w:rPr>
          <w:rStyle w:val="StringTok"/>
          <w:sz w:val="20"/>
        </w:rPr>
        <w:t>"upper"</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weighted =</w:t>
      </w:r>
      <w:r w:rsidRPr="00936D59">
        <w:rPr>
          <w:rStyle w:val="NormalTok"/>
          <w:sz w:val="20"/>
        </w:rPr>
        <w:t xml:space="preserve"> T,</w:t>
      </w:r>
      <w:r w:rsidRPr="00936D59">
        <w:rPr>
          <w:sz w:val="21"/>
        </w:rPr>
        <w:br/>
      </w:r>
      <w:r w:rsidRPr="00936D59">
        <w:rPr>
          <w:rStyle w:val="NormalTok"/>
          <w:sz w:val="20"/>
        </w:rPr>
        <w:t xml:space="preserve">                           </w:t>
      </w:r>
      <w:r w:rsidRPr="00936D59">
        <w:rPr>
          <w:rStyle w:val="DataTypeTok"/>
          <w:sz w:val="20"/>
        </w:rPr>
        <w:t>diag =</w:t>
      </w:r>
      <w:r w:rsidRPr="00936D59">
        <w:rPr>
          <w:rStyle w:val="NormalTok"/>
          <w:sz w:val="20"/>
        </w:rPr>
        <w:t xml:space="preserve"> F)</w:t>
      </w:r>
      <w:r w:rsidRPr="00936D59">
        <w:rPr>
          <w:sz w:val="21"/>
        </w:rPr>
        <w:br/>
      </w:r>
      <w:r w:rsidRPr="00936D59">
        <w:rPr>
          <w:sz w:val="21"/>
        </w:rPr>
        <w:br/>
      </w:r>
      <w:r w:rsidRPr="00936D59">
        <w:rPr>
          <w:rStyle w:val="CommentTok"/>
          <w:sz w:val="20"/>
        </w:rPr>
        <w:t># simplify network</w:t>
      </w:r>
      <w:r w:rsidRPr="00936D59">
        <w:rPr>
          <w:sz w:val="21"/>
        </w:rPr>
        <w:br/>
      </w:r>
      <w:r w:rsidRPr="00936D59">
        <w:rPr>
          <w:rStyle w:val="NormalTok"/>
          <w:sz w:val="20"/>
        </w:rPr>
        <w:t>network &lt;-</w:t>
      </w:r>
      <w:r w:rsidRPr="00936D59">
        <w:rPr>
          <w:rStyle w:val="StringTok"/>
          <w:sz w:val="20"/>
        </w:rPr>
        <w:t xml:space="preserve"> </w:t>
      </w:r>
      <w:r w:rsidRPr="00936D59">
        <w:rPr>
          <w:rStyle w:val="NormalTok"/>
          <w:sz w:val="20"/>
        </w:rPr>
        <w:t>igraph</w:t>
      </w:r>
      <w:r w:rsidRPr="00936D59">
        <w:rPr>
          <w:rStyle w:val="OperatorTok"/>
          <w:sz w:val="20"/>
        </w:rPr>
        <w:t>::</w:t>
      </w:r>
      <w:r w:rsidRPr="00936D59">
        <w:rPr>
          <w:rStyle w:val="KeywordTok"/>
          <w:sz w:val="20"/>
        </w:rPr>
        <w:t>simplify</w:t>
      </w:r>
      <w:r w:rsidRPr="00936D59">
        <w:rPr>
          <w:rStyle w:val="NormalTok"/>
          <w:sz w:val="20"/>
        </w:rPr>
        <w:t xml:space="preserve">(network)  </w:t>
      </w:r>
      <w:r w:rsidRPr="00936D59">
        <w:rPr>
          <w:rStyle w:val="CommentTok"/>
          <w:sz w:val="20"/>
        </w:rPr>
        <w:t># removes self-loops</w:t>
      </w:r>
      <w:r w:rsidRPr="00936D59">
        <w:rPr>
          <w:sz w:val="21"/>
        </w:rPr>
        <w:br/>
      </w:r>
    </w:p>
    <w:p w14:paraId="0D24CD7A" w14:textId="3C2D7D89" w:rsidR="00210FEC" w:rsidRDefault="00307860">
      <w:pPr>
        <w:pStyle w:val="SourceCode"/>
        <w:rPr>
          <w:rStyle w:val="NormalTok"/>
          <w:sz w:val="20"/>
        </w:rPr>
      </w:pPr>
      <w:r w:rsidRPr="00936D59">
        <w:rPr>
          <w:sz w:val="21"/>
        </w:rPr>
        <w:br/>
      </w:r>
      <w:r w:rsidRPr="00936D59">
        <w:rPr>
          <w:rStyle w:val="NormalTok"/>
          <w:sz w:val="20"/>
        </w:rPr>
        <w:t>colors &lt;-</w:t>
      </w:r>
      <w:r w:rsidRPr="00936D59">
        <w:rPr>
          <w:rStyle w:val="StringTok"/>
          <w:sz w:val="20"/>
        </w:rPr>
        <w:t xml:space="preserve"> </w:t>
      </w:r>
      <w:proofErr w:type="spellStart"/>
      <w:r w:rsidRPr="00936D59">
        <w:rPr>
          <w:rStyle w:val="NormalTok"/>
          <w:sz w:val="20"/>
        </w:rPr>
        <w:t>mergedMEs</w:t>
      </w:r>
      <w:proofErr w:type="spellEnd"/>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names</w:t>
      </w:r>
      <w:r w:rsidRPr="00936D59">
        <w:rPr>
          <w:rStyle w:val="NormalTok"/>
          <w:sz w:val="20"/>
        </w:rPr>
        <w:t xml:space="preserve">() </w:t>
      </w:r>
      <w:r w:rsidRPr="00936D59">
        <w:rPr>
          <w:rStyle w:val="OperatorTok"/>
          <w:sz w:val="20"/>
        </w:rPr>
        <w:t>%&gt;%</w:t>
      </w:r>
      <w:r w:rsidRPr="00936D59">
        <w:rPr>
          <w:rStyle w:val="StringTok"/>
          <w:sz w:val="20"/>
        </w:rPr>
        <w:t xml:space="preserve"> </w:t>
      </w:r>
      <w:proofErr w:type="spellStart"/>
      <w:r w:rsidRPr="00936D59">
        <w:rPr>
          <w:rStyle w:val="KeywordTok"/>
          <w:sz w:val="20"/>
        </w:rPr>
        <w:t>str_split</w:t>
      </w:r>
      <w:proofErr w:type="spellEnd"/>
      <w:r w:rsidRPr="00936D59">
        <w:rPr>
          <w:rStyle w:val="NormalTok"/>
          <w:sz w:val="20"/>
        </w:rPr>
        <w:t>(</w:t>
      </w:r>
      <w:r w:rsidRPr="00936D59">
        <w:rPr>
          <w:rStyle w:val="StringTok"/>
          <w:sz w:val="20"/>
        </w:rPr>
        <w:t>"ME"</w:t>
      </w:r>
      <w:r w:rsidRPr="00936D59">
        <w:rPr>
          <w:rStyle w:val="NormalTok"/>
          <w:sz w:val="20"/>
        </w:rPr>
        <w:t xml:space="preserve">, </w:t>
      </w:r>
      <w:r w:rsidRPr="00936D59">
        <w:rPr>
          <w:rStyle w:val="DecValTok"/>
          <w:sz w:val="20"/>
        </w:rPr>
        <w:t>2</w:t>
      </w:r>
      <w:r w:rsidRPr="00936D59">
        <w:rPr>
          <w:rStyle w:val="NormalTok"/>
          <w:sz w:val="20"/>
        </w:rPr>
        <w:t xml:space="preserve">) </w:t>
      </w:r>
      <w:r w:rsidRPr="00936D59">
        <w:rPr>
          <w:rStyle w:val="OperatorTok"/>
          <w:sz w:val="20"/>
        </w:rPr>
        <w:t>%&gt;%</w:t>
      </w:r>
      <w:r w:rsidRPr="00936D59">
        <w:rPr>
          <w:rStyle w:val="StringTok"/>
          <w:sz w:val="20"/>
        </w:rPr>
        <w:t xml:space="preserve"> </w:t>
      </w:r>
      <w:proofErr w:type="spellStart"/>
      <w:r w:rsidRPr="00936D59">
        <w:rPr>
          <w:rStyle w:val="KeywordTok"/>
          <w:sz w:val="20"/>
        </w:rPr>
        <w:t>sapply</w:t>
      </w:r>
      <w:proofErr w:type="spellEnd"/>
      <w:r w:rsidRPr="00936D59">
        <w:rPr>
          <w:rStyle w:val="NormalTok"/>
          <w:sz w:val="20"/>
        </w:rPr>
        <w:t>(</w:t>
      </w:r>
      <w:r w:rsidRPr="00936D59">
        <w:rPr>
          <w:rStyle w:val="StringTok"/>
          <w:sz w:val="20"/>
        </w:rPr>
        <w:t>"["</w:t>
      </w:r>
      <w:r w:rsidRPr="00936D59">
        <w:rPr>
          <w:rStyle w:val="NormalTok"/>
          <w:sz w:val="20"/>
        </w:rPr>
        <w:t xml:space="preserve">, </w:t>
      </w:r>
      <w:r w:rsidRPr="00936D59">
        <w:rPr>
          <w:rStyle w:val="DecValTok"/>
          <w:sz w:val="20"/>
        </w:rPr>
        <w:t>2</w:t>
      </w:r>
      <w:r w:rsidRPr="00936D59">
        <w:rPr>
          <w:rStyle w:val="NormalTok"/>
          <w:sz w:val="20"/>
        </w:rPr>
        <w:t>)</w:t>
      </w:r>
      <w:r w:rsidRPr="00936D59">
        <w:rPr>
          <w:sz w:val="21"/>
        </w:rPr>
        <w:br/>
      </w:r>
      <w:r w:rsidRPr="00936D59">
        <w:rPr>
          <w:rStyle w:val="KeywordTok"/>
          <w:sz w:val="20"/>
        </w:rPr>
        <w:t>V</w:t>
      </w:r>
      <w:r w:rsidRPr="00936D59">
        <w:rPr>
          <w:rStyle w:val="NormalTok"/>
          <w:sz w:val="20"/>
        </w:rPr>
        <w:t>(network)</w:t>
      </w:r>
      <w:r w:rsidRPr="00936D59">
        <w:rPr>
          <w:rStyle w:val="OperatorTok"/>
          <w:sz w:val="20"/>
        </w:rPr>
        <w:t>$</w:t>
      </w:r>
      <w:r w:rsidRPr="00936D59">
        <w:rPr>
          <w:rStyle w:val="NormalTok"/>
          <w:sz w:val="20"/>
        </w:rPr>
        <w:t>color &lt;-</w:t>
      </w:r>
      <w:r w:rsidRPr="00936D59">
        <w:rPr>
          <w:rStyle w:val="StringTok"/>
          <w:sz w:val="20"/>
        </w:rPr>
        <w:t xml:space="preserve"> </w:t>
      </w:r>
      <w:r w:rsidRPr="00936D59">
        <w:rPr>
          <w:rStyle w:val="NormalTok"/>
          <w:sz w:val="20"/>
        </w:rPr>
        <w:t>colors</w:t>
      </w:r>
      <w:r w:rsidRPr="00936D59">
        <w:rPr>
          <w:sz w:val="21"/>
        </w:rPr>
        <w:br/>
      </w:r>
      <w:r w:rsidRPr="00936D59">
        <w:rPr>
          <w:sz w:val="21"/>
        </w:rPr>
        <w:br/>
      </w:r>
      <w:proofErr w:type="spellStart"/>
      <w:r w:rsidRPr="00936D59">
        <w:rPr>
          <w:rStyle w:val="NormalTok"/>
          <w:sz w:val="20"/>
        </w:rPr>
        <w:t>genes_ME</w:t>
      </w:r>
      <w:proofErr w:type="spellEnd"/>
      <w:r w:rsidRPr="00936D59">
        <w:rPr>
          <w:rStyle w:val="NormalTok"/>
          <w:sz w:val="20"/>
        </w:rPr>
        <w:t xml:space="preserve"> &lt;-</w:t>
      </w:r>
      <w:r w:rsidRPr="00936D59">
        <w:rPr>
          <w:rStyle w:val="StringTok"/>
          <w:sz w:val="20"/>
        </w:rPr>
        <w:t xml:space="preserve"> </w:t>
      </w:r>
      <w:r w:rsidRPr="00936D59">
        <w:rPr>
          <w:rStyle w:val="KeywordTok"/>
          <w:sz w:val="20"/>
        </w:rPr>
        <w:t>factor</w:t>
      </w:r>
      <w:r w:rsidRPr="00936D59">
        <w:rPr>
          <w:rStyle w:val="NormalTok"/>
          <w:sz w:val="20"/>
        </w:rPr>
        <w:t>(</w:t>
      </w:r>
      <w:proofErr w:type="spellStart"/>
      <w:r w:rsidRPr="00936D59">
        <w:rPr>
          <w:rStyle w:val="NormalTok"/>
          <w:sz w:val="20"/>
        </w:rPr>
        <w:t>moduleColors</w:t>
      </w:r>
      <w:proofErr w:type="spellEnd"/>
      <w:r w:rsidRPr="00936D59">
        <w:rPr>
          <w:rStyle w:val="NormalTok"/>
          <w:sz w:val="20"/>
        </w:rPr>
        <w:t xml:space="preserve">, </w:t>
      </w:r>
      <w:r w:rsidRPr="00936D59">
        <w:rPr>
          <w:rStyle w:val="DataTypeTok"/>
          <w:sz w:val="20"/>
        </w:rPr>
        <w:t>levels=</w:t>
      </w:r>
      <w:r w:rsidRPr="00936D59">
        <w:rPr>
          <w:rStyle w:val="NormalTok"/>
          <w:sz w:val="20"/>
        </w:rPr>
        <w:t xml:space="preserve">colors) </w:t>
      </w:r>
      <w:r w:rsidRPr="00936D59">
        <w:rPr>
          <w:rStyle w:val="OperatorTok"/>
          <w:sz w:val="20"/>
        </w:rPr>
        <w:t>%&gt;%</w:t>
      </w:r>
      <w:r w:rsidRPr="00936D59">
        <w:rPr>
          <w:rStyle w:val="StringTok"/>
          <w:sz w:val="20"/>
        </w:rPr>
        <w:t xml:space="preserve"> </w:t>
      </w:r>
      <w:r w:rsidRPr="00936D59">
        <w:rPr>
          <w:rStyle w:val="KeywordTok"/>
          <w:sz w:val="20"/>
        </w:rPr>
        <w:t>summary</w:t>
      </w:r>
      <w:r w:rsidRPr="00936D59">
        <w:rPr>
          <w:rStyle w:val="NormalTok"/>
          <w:sz w:val="20"/>
        </w:rPr>
        <w:t>()</w:t>
      </w:r>
      <w:r w:rsidRPr="00936D59">
        <w:rPr>
          <w:sz w:val="21"/>
        </w:rPr>
        <w:br/>
      </w:r>
      <w:r w:rsidRPr="00936D59">
        <w:rPr>
          <w:rStyle w:val="KeywordTok"/>
          <w:sz w:val="20"/>
        </w:rPr>
        <w:t>V</w:t>
      </w:r>
      <w:r w:rsidRPr="00936D59">
        <w:rPr>
          <w:rStyle w:val="NormalTok"/>
          <w:sz w:val="20"/>
        </w:rPr>
        <w:t>(network)</w:t>
      </w:r>
      <w:r w:rsidRPr="00936D59">
        <w:rPr>
          <w:rStyle w:val="OperatorTok"/>
          <w:sz w:val="20"/>
        </w:rPr>
        <w:t>$</w:t>
      </w:r>
      <w:r w:rsidRPr="00936D59">
        <w:rPr>
          <w:rStyle w:val="NormalTok"/>
          <w:sz w:val="20"/>
        </w:rPr>
        <w:t>size &lt;-</w:t>
      </w:r>
      <w:r w:rsidRPr="00936D59">
        <w:rPr>
          <w:rStyle w:val="StringTok"/>
          <w:sz w:val="20"/>
        </w:rPr>
        <w:t xml:space="preserve"> </w:t>
      </w:r>
      <w:r w:rsidRPr="00936D59">
        <w:rPr>
          <w:rStyle w:val="KeywordTok"/>
          <w:sz w:val="20"/>
        </w:rPr>
        <w:t>log2</w:t>
      </w:r>
      <w:r w:rsidRPr="00936D59">
        <w:rPr>
          <w:rStyle w:val="NormalTok"/>
          <w:sz w:val="20"/>
        </w:rPr>
        <w:t>(</w:t>
      </w:r>
      <w:proofErr w:type="spellStart"/>
      <w:r w:rsidRPr="00936D59">
        <w:rPr>
          <w:rStyle w:val="NormalTok"/>
          <w:sz w:val="20"/>
        </w:rPr>
        <w:t>genes_ME</w:t>
      </w:r>
      <w:proofErr w:type="spellEnd"/>
      <w:r w:rsidRPr="00936D59">
        <w:rPr>
          <w:rStyle w:val="NormalTok"/>
          <w:sz w:val="20"/>
        </w:rPr>
        <w:t>)</w:t>
      </w:r>
      <w:r w:rsidRPr="00936D59">
        <w:rPr>
          <w:rStyle w:val="OperatorTok"/>
          <w:sz w:val="20"/>
        </w:rPr>
        <w:t>*</w:t>
      </w:r>
      <w:r w:rsidRPr="00936D59">
        <w:rPr>
          <w:rStyle w:val="DecValTok"/>
          <w:sz w:val="20"/>
        </w:rPr>
        <w:t>2</w:t>
      </w:r>
      <w:r w:rsidRPr="00936D59">
        <w:rPr>
          <w:sz w:val="21"/>
        </w:rPr>
        <w:br/>
      </w:r>
      <w:r w:rsidRPr="00936D59">
        <w:rPr>
          <w:sz w:val="21"/>
        </w:rPr>
        <w:br/>
      </w:r>
      <w:r w:rsidRPr="00936D59">
        <w:rPr>
          <w:rStyle w:val="KeywordTok"/>
          <w:sz w:val="20"/>
        </w:rPr>
        <w:t>V</w:t>
      </w:r>
      <w:r w:rsidRPr="00936D59">
        <w:rPr>
          <w:rStyle w:val="NormalTok"/>
          <w:sz w:val="20"/>
        </w:rPr>
        <w:t>(network)</w:t>
      </w:r>
      <w:r w:rsidRPr="00936D59">
        <w:rPr>
          <w:rStyle w:val="OperatorTok"/>
          <w:sz w:val="20"/>
        </w:rPr>
        <w:t>$</w:t>
      </w:r>
      <w:proofErr w:type="spellStart"/>
      <w:r w:rsidRPr="00936D59">
        <w:rPr>
          <w:rStyle w:val="NormalTok"/>
          <w:sz w:val="20"/>
        </w:rPr>
        <w:t>label.color</w:t>
      </w:r>
      <w:proofErr w:type="spellEnd"/>
      <w:r w:rsidRPr="00936D59">
        <w:rPr>
          <w:rStyle w:val="NormalTok"/>
          <w:sz w:val="20"/>
        </w:rPr>
        <w:t xml:space="preserve"> &lt;-</w:t>
      </w:r>
      <w:r w:rsidRPr="00936D59">
        <w:rPr>
          <w:rStyle w:val="StringTok"/>
          <w:sz w:val="20"/>
        </w:rPr>
        <w:t xml:space="preserve"> "black"</w:t>
      </w:r>
      <w:r w:rsidRPr="00936D59">
        <w:rPr>
          <w:sz w:val="21"/>
        </w:rPr>
        <w:br/>
      </w:r>
      <w:r w:rsidRPr="00936D59">
        <w:rPr>
          <w:rStyle w:val="KeywordTok"/>
          <w:sz w:val="20"/>
        </w:rPr>
        <w:t>V</w:t>
      </w:r>
      <w:r w:rsidRPr="00936D59">
        <w:rPr>
          <w:rStyle w:val="NormalTok"/>
          <w:sz w:val="20"/>
        </w:rPr>
        <w:t>(network)</w:t>
      </w:r>
      <w:r w:rsidRPr="00936D59">
        <w:rPr>
          <w:rStyle w:val="OperatorTok"/>
          <w:sz w:val="20"/>
        </w:rPr>
        <w:t>$</w:t>
      </w:r>
      <w:proofErr w:type="spellStart"/>
      <w:r w:rsidRPr="00936D59">
        <w:rPr>
          <w:rStyle w:val="NormalTok"/>
          <w:sz w:val="20"/>
        </w:rPr>
        <w:t>frame.color</w:t>
      </w:r>
      <w:proofErr w:type="spellEnd"/>
      <w:r w:rsidRPr="00936D59">
        <w:rPr>
          <w:rStyle w:val="NormalTok"/>
          <w:sz w:val="20"/>
        </w:rPr>
        <w:t xml:space="preserve"> &lt;-</w:t>
      </w:r>
      <w:r w:rsidRPr="00936D59">
        <w:rPr>
          <w:rStyle w:val="StringTok"/>
          <w:sz w:val="20"/>
        </w:rPr>
        <w:t xml:space="preserve"> "white"</w:t>
      </w:r>
      <w:r w:rsidRPr="00936D59">
        <w:rPr>
          <w:sz w:val="21"/>
        </w:rPr>
        <w:br/>
      </w:r>
      <w:r w:rsidRPr="00936D59">
        <w:rPr>
          <w:sz w:val="21"/>
        </w:rPr>
        <w:br/>
      </w:r>
      <w:r w:rsidRPr="00936D59">
        <w:rPr>
          <w:rStyle w:val="KeywordTok"/>
          <w:sz w:val="20"/>
        </w:rPr>
        <w:t>E</w:t>
      </w:r>
      <w:r w:rsidRPr="00936D59">
        <w:rPr>
          <w:rStyle w:val="NormalTok"/>
          <w:sz w:val="20"/>
        </w:rPr>
        <w:t>(network)</w:t>
      </w:r>
      <w:r w:rsidRPr="00936D59">
        <w:rPr>
          <w:rStyle w:val="OperatorTok"/>
          <w:sz w:val="20"/>
        </w:rPr>
        <w:t>$</w:t>
      </w:r>
      <w:r w:rsidRPr="00936D59">
        <w:rPr>
          <w:rStyle w:val="NormalTok"/>
          <w:sz w:val="20"/>
        </w:rPr>
        <w:t>width &lt;-</w:t>
      </w:r>
      <w:r w:rsidRPr="00936D59">
        <w:rPr>
          <w:rStyle w:val="StringTok"/>
          <w:sz w:val="20"/>
        </w:rPr>
        <w:t xml:space="preserve"> </w:t>
      </w:r>
      <w:r w:rsidRPr="00936D59">
        <w:rPr>
          <w:rStyle w:val="KeywordTok"/>
          <w:sz w:val="20"/>
        </w:rPr>
        <w:t>E</w:t>
      </w:r>
      <w:r w:rsidRPr="00936D59">
        <w:rPr>
          <w:rStyle w:val="NormalTok"/>
          <w:sz w:val="20"/>
        </w:rPr>
        <w:t>(network)</w:t>
      </w:r>
      <w:r w:rsidRPr="00936D59">
        <w:rPr>
          <w:rStyle w:val="OperatorTok"/>
          <w:sz w:val="20"/>
        </w:rPr>
        <w:t>$</w:t>
      </w:r>
      <w:r w:rsidRPr="00936D59">
        <w:rPr>
          <w:rStyle w:val="NormalTok"/>
          <w:sz w:val="20"/>
        </w:rPr>
        <w:t>weight</w:t>
      </w:r>
      <w:r w:rsidRPr="00936D59">
        <w:rPr>
          <w:rStyle w:val="OperatorTok"/>
          <w:sz w:val="20"/>
        </w:rPr>
        <w:t>^</w:t>
      </w:r>
      <w:r w:rsidRPr="00936D59">
        <w:rPr>
          <w:rStyle w:val="DecValTok"/>
          <w:sz w:val="20"/>
        </w:rPr>
        <w:t>2</w:t>
      </w:r>
      <w:r w:rsidRPr="00936D59">
        <w:rPr>
          <w:rStyle w:val="OperatorTok"/>
          <w:sz w:val="20"/>
        </w:rPr>
        <w:t>*</w:t>
      </w:r>
      <w:r w:rsidRPr="00936D59">
        <w:rPr>
          <w:rStyle w:val="DecValTok"/>
          <w:sz w:val="20"/>
        </w:rPr>
        <w:t>4</w:t>
      </w:r>
      <w:r w:rsidRPr="00936D59">
        <w:rPr>
          <w:sz w:val="21"/>
        </w:rPr>
        <w:br/>
      </w:r>
      <w:r w:rsidRPr="00936D59">
        <w:rPr>
          <w:rStyle w:val="KeywordTok"/>
          <w:sz w:val="20"/>
        </w:rPr>
        <w:t>E</w:t>
      </w:r>
      <w:r w:rsidRPr="00936D59">
        <w:rPr>
          <w:rStyle w:val="NormalTok"/>
          <w:sz w:val="20"/>
        </w:rPr>
        <w:t>(network)</w:t>
      </w:r>
      <w:r w:rsidRPr="00936D59">
        <w:rPr>
          <w:rStyle w:val="OperatorTok"/>
          <w:sz w:val="20"/>
        </w:rPr>
        <w:t>$</w:t>
      </w:r>
      <w:proofErr w:type="spellStart"/>
      <w:r w:rsidRPr="00936D59">
        <w:rPr>
          <w:rStyle w:val="NormalTok"/>
          <w:sz w:val="20"/>
        </w:rPr>
        <w:t>edge.color</w:t>
      </w:r>
      <w:proofErr w:type="spellEnd"/>
      <w:r w:rsidRPr="00936D59">
        <w:rPr>
          <w:rStyle w:val="NormalTok"/>
          <w:sz w:val="20"/>
        </w:rPr>
        <w:t xml:space="preserve"> &lt;-</w:t>
      </w:r>
      <w:r w:rsidRPr="00936D59">
        <w:rPr>
          <w:rStyle w:val="StringTok"/>
          <w:sz w:val="20"/>
        </w:rPr>
        <w:t xml:space="preserve"> "gray80"</w:t>
      </w:r>
      <w:r w:rsidRPr="00936D59">
        <w:rPr>
          <w:sz w:val="21"/>
        </w:rPr>
        <w:br/>
      </w:r>
      <w:r w:rsidRPr="00936D59">
        <w:rPr>
          <w:sz w:val="21"/>
        </w:rPr>
        <w:br/>
      </w:r>
      <w:r w:rsidRPr="00936D59">
        <w:rPr>
          <w:sz w:val="21"/>
        </w:rPr>
        <w:br/>
      </w:r>
      <w:r w:rsidRPr="00936D59">
        <w:rPr>
          <w:rStyle w:val="NormalTok"/>
          <w:sz w:val="20"/>
        </w:rPr>
        <w:t>## Circular layout</w:t>
      </w:r>
      <w:r w:rsidRPr="00936D59">
        <w:rPr>
          <w:sz w:val="21"/>
        </w:rPr>
        <w:br/>
      </w:r>
      <w:r w:rsidRPr="00936D59">
        <w:rPr>
          <w:rStyle w:val="KeywordTok"/>
          <w:sz w:val="20"/>
        </w:rPr>
        <w:t>plot</w:t>
      </w:r>
      <w:r w:rsidRPr="00936D59">
        <w:rPr>
          <w:rStyle w:val="NormalTok"/>
          <w:sz w:val="20"/>
        </w:rPr>
        <w:t>(network,</w:t>
      </w:r>
      <w:r w:rsidRPr="00936D59">
        <w:rPr>
          <w:sz w:val="21"/>
        </w:rPr>
        <w:br/>
      </w:r>
      <w:r w:rsidRPr="00936D59">
        <w:rPr>
          <w:rStyle w:val="NormalTok"/>
          <w:sz w:val="20"/>
        </w:rPr>
        <w:t xml:space="preserve">     </w:t>
      </w:r>
      <w:r w:rsidRPr="00936D59">
        <w:rPr>
          <w:rStyle w:val="DataTypeTok"/>
          <w:sz w:val="20"/>
        </w:rPr>
        <w:t>layout=</w:t>
      </w:r>
      <w:proofErr w:type="spellStart"/>
      <w:r w:rsidRPr="00936D59">
        <w:rPr>
          <w:rStyle w:val="NormalTok"/>
          <w:sz w:val="20"/>
        </w:rPr>
        <w:t>layout.kamada.kawai</w:t>
      </w:r>
      <w:proofErr w:type="spellEnd"/>
      <w:r w:rsidRPr="00936D59">
        <w:rPr>
          <w:rStyle w:val="NormalTok"/>
          <w:sz w:val="20"/>
        </w:rPr>
        <w:t>,</w:t>
      </w:r>
      <w:r w:rsidRPr="00936D59">
        <w:rPr>
          <w:sz w:val="21"/>
        </w:rPr>
        <w:br/>
      </w:r>
      <w:r w:rsidRPr="00936D59">
        <w:rPr>
          <w:rStyle w:val="NormalTok"/>
          <w:sz w:val="20"/>
        </w:rPr>
        <w:t xml:space="preserve">     </w:t>
      </w:r>
      <w:proofErr w:type="spellStart"/>
      <w:r w:rsidRPr="00936D59">
        <w:rPr>
          <w:rStyle w:val="DataTypeTok"/>
          <w:sz w:val="20"/>
        </w:rPr>
        <w:t>vertex.shape</w:t>
      </w:r>
      <w:proofErr w:type="spellEnd"/>
      <w:r w:rsidRPr="00936D59">
        <w:rPr>
          <w:rStyle w:val="DataTypeTok"/>
          <w:sz w:val="20"/>
        </w:rPr>
        <w:t>=</w:t>
      </w:r>
      <w:r w:rsidRPr="00936D59">
        <w:rPr>
          <w:rStyle w:val="StringTok"/>
          <w:sz w:val="20"/>
        </w:rPr>
        <w:t>"none"</w:t>
      </w:r>
      <w:r w:rsidRPr="00936D59">
        <w:rPr>
          <w:sz w:val="21"/>
        </w:rPr>
        <w:br/>
      </w:r>
      <w:r w:rsidRPr="00936D59">
        <w:rPr>
          <w:rStyle w:val="NormalTok"/>
          <w:sz w:val="20"/>
        </w:rPr>
        <w:t>)</w:t>
      </w:r>
    </w:p>
    <w:p w14:paraId="3835CDAE" w14:textId="77777777" w:rsidR="005B323E" w:rsidRPr="00936D59" w:rsidRDefault="005B323E">
      <w:pPr>
        <w:pStyle w:val="SourceCode"/>
        <w:rPr>
          <w:sz w:val="21"/>
        </w:rPr>
      </w:pPr>
    </w:p>
    <w:p w14:paraId="57EB8102" w14:textId="77777777" w:rsidR="00F01157" w:rsidRDefault="00F01157" w:rsidP="005B323E">
      <w:pPr>
        <w:jc w:val="center"/>
      </w:pPr>
      <w:r>
        <w:lastRenderedPageBreak/>
        <w:fldChar w:fldCharType="begin"/>
      </w:r>
      <w:r>
        <w:instrText xml:space="preserve"> INCLUDEPICTURE "/var/folders/kh/gz3_96sj4fl9fm8x5vxdvgr40000gp/T/com.microsoft.Word/WebArchiveCopyPasteTempFiles/plot_zoom_png?width=539&amp;height=505" \* MERGEFORMATINET </w:instrText>
      </w:r>
      <w:r>
        <w:fldChar w:fldCharType="separate"/>
      </w:r>
      <w:r>
        <w:rPr>
          <w:noProof/>
        </w:rPr>
        <w:drawing>
          <wp:inline distT="0" distB="0" distL="0" distR="0" wp14:anchorId="18556940" wp14:editId="1FB36B15">
            <wp:extent cx="3605182" cy="2981992"/>
            <wp:effectExtent l="0" t="0" r="1905" b="2540"/>
            <wp:docPr id="41" name="Picture 41" descr="/var/folders/kh/gz3_96sj4fl9fm8x5vxdvgr40000gp/T/com.microsoft.Word/WebArchiveCopyPasteTempFiles/plot_zoom_png?width=539&amp;height=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539&amp;height=505"/>
                    <pic:cNvPicPr>
                      <a:picLocks noChangeAspect="1" noChangeArrowheads="1"/>
                    </pic:cNvPicPr>
                  </pic:nvPicPr>
                  <pic:blipFill rotWithShape="1">
                    <a:blip r:embed="rId22">
                      <a:extLst>
                        <a:ext uri="{28A0092B-C50C-407E-A947-70E740481C1C}">
                          <a14:useLocalDpi xmlns:a14="http://schemas.microsoft.com/office/drawing/2010/main" val="0"/>
                        </a:ext>
                      </a:extLst>
                    </a:blip>
                    <a:srcRect l="18075" t="15154" r="8788" b="17949"/>
                    <a:stretch/>
                  </pic:blipFill>
                  <pic:spPr bwMode="auto">
                    <a:xfrm>
                      <a:off x="0" y="0"/>
                      <a:ext cx="3608726" cy="298492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0C112B5" w14:textId="77777777" w:rsidR="00F01157" w:rsidRDefault="00107829" w:rsidP="00F01157">
      <w:commentRangeStart w:id="26"/>
      <w:commentRangeEnd w:id="26"/>
      <w:r>
        <w:rPr>
          <w:rStyle w:val="CommentReference"/>
        </w:rPr>
        <w:commentReference w:id="26"/>
      </w:r>
    </w:p>
    <w:p w14:paraId="09F7493A" w14:textId="38BD4CA6" w:rsidR="0025542D" w:rsidRDefault="0025542D">
      <w:pPr>
        <w:rPr>
          <w:rFonts w:asciiTheme="majorHAnsi" w:eastAsiaTheme="majorEastAsia" w:hAnsiTheme="majorHAnsi" w:cstheme="majorBidi"/>
          <w:b/>
          <w:bCs/>
          <w:color w:val="4F81BD" w:themeColor="accent1"/>
          <w:sz w:val="32"/>
          <w:szCs w:val="32"/>
        </w:rPr>
      </w:pPr>
      <w:bookmarkStart w:id="27" w:name="step-3-annotate-the-network"/>
      <w:bookmarkEnd w:id="27"/>
    </w:p>
    <w:p w14:paraId="7B75E9E4" w14:textId="12C89D26" w:rsidR="00DF2D49" w:rsidRDefault="00307860" w:rsidP="004627FB">
      <w:pPr>
        <w:pStyle w:val="Heading2"/>
      </w:pPr>
      <w:r>
        <w:t>Step 3: Annotate the network</w:t>
      </w:r>
      <w:bookmarkStart w:id="28" w:name="define-your-genes-of-interest"/>
      <w:bookmarkEnd w:id="28"/>
    </w:p>
    <w:p w14:paraId="2B87A2E1" w14:textId="5A1FDA86" w:rsidR="004627FB" w:rsidRDefault="004627FB" w:rsidP="004627FB">
      <w:pPr>
        <w:pStyle w:val="BodyText"/>
      </w:pPr>
      <w:r>
        <w:t xml:space="preserve">Now that we have created the ant GCN, we can </w:t>
      </w:r>
      <w:ins w:id="29" w:author="Charissa De Bekker" w:date="2021-10-15T12:07:00Z">
        <w:r w:rsidR="003D2431">
          <w:t xml:space="preserve">functionally </w:t>
        </w:r>
      </w:ins>
      <w:r>
        <w:t>annotate the network by identifying which modules contain our genes of interest. To do so, we will check for significant overlap between a module in the network and our genes of interest using Fisher’s exact test.</w:t>
      </w:r>
    </w:p>
    <w:p w14:paraId="48118ACB" w14:textId="0D5907A9" w:rsidR="004627FB" w:rsidRPr="004627FB" w:rsidRDefault="004627FB" w:rsidP="004627FB">
      <w:pPr>
        <w:pStyle w:val="BodyText"/>
      </w:pPr>
      <w:r w:rsidRPr="004627FB">
        <w:t xml:space="preserve"> </w:t>
      </w:r>
    </w:p>
    <w:p w14:paraId="69C163C2" w14:textId="5D546FD0" w:rsidR="004627FB" w:rsidRDefault="00307860" w:rsidP="004627FB">
      <w:pPr>
        <w:pStyle w:val="Heading3"/>
      </w:pPr>
      <w:r>
        <w:t>3.1 Define your genes of interest</w:t>
      </w:r>
    </w:p>
    <w:p w14:paraId="7512C22E" w14:textId="3E7D4D77" w:rsidR="004627FB" w:rsidRPr="004627FB" w:rsidRDefault="004627FB" w:rsidP="004627FB">
      <w:pPr>
        <w:pStyle w:val="BodyText"/>
      </w:pPr>
      <w:r>
        <w:t>For example, we want to identify the GCN modules that contain our 24h oscillating genes (</w:t>
      </w:r>
      <w:proofErr w:type="spellStart"/>
      <w:r>
        <w:t>for.rhy</w:t>
      </w:r>
      <w:proofErr w:type="spellEnd"/>
      <w:r>
        <w:t xml:space="preserve"> = 24h-rhythmic genes in forager brains, </w:t>
      </w:r>
      <w:proofErr w:type="spellStart"/>
      <w:r>
        <w:t>nur.rhy</w:t>
      </w:r>
      <w:proofErr w:type="spellEnd"/>
      <w:r>
        <w:t xml:space="preserve"> = 24h-rhythmic genes in nurses), 12h oscillating genes (for.rhy.</w:t>
      </w:r>
      <w:ins w:id="30" w:author="Charissa De Bekker" w:date="2021-10-15T12:09:00Z">
        <w:r w:rsidR="000C77E1">
          <w:t>12</w:t>
        </w:r>
      </w:ins>
      <w:del w:id="31" w:author="Charissa De Bekker" w:date="2021-10-15T12:09:00Z">
        <w:r w:rsidDel="000C77E1">
          <w:delText>8</w:delText>
        </w:r>
      </w:del>
      <w:r>
        <w:t>, nur.rhy.</w:t>
      </w:r>
      <w:ins w:id="32" w:author="Charissa De Bekker" w:date="2021-10-15T12:09:00Z">
        <w:r w:rsidR="000C77E1">
          <w:t>12</w:t>
        </w:r>
      </w:ins>
      <w:del w:id="33" w:author="Charissa De Bekker" w:date="2021-10-15T12:09:00Z">
        <w:r w:rsidDel="000C77E1">
          <w:delText>8</w:delText>
        </w:r>
      </w:del>
      <w:r>
        <w:t>), and 8h-rhythmic genes (for.rhy.8, nur.rhy.8).</w:t>
      </w:r>
    </w:p>
    <w:p w14:paraId="07AEFCA0" w14:textId="20A75D43" w:rsidR="00210FEC" w:rsidRPr="00936D59" w:rsidRDefault="00307860">
      <w:pPr>
        <w:pStyle w:val="SourceCode"/>
        <w:rPr>
          <w:sz w:val="21"/>
        </w:rPr>
      </w:pPr>
      <w:r w:rsidRPr="00936D59">
        <w:rPr>
          <w:rStyle w:val="CommentTok"/>
          <w:sz w:val="20"/>
        </w:rPr>
        <w:t># DEFINE GENES OF INTEREST</w:t>
      </w:r>
      <w:r w:rsidRPr="00936D59">
        <w:rPr>
          <w:sz w:val="21"/>
        </w:rPr>
        <w:br/>
      </w:r>
      <w:r w:rsidRPr="00936D59">
        <w:rPr>
          <w:sz w:val="21"/>
        </w:rPr>
        <w:br/>
      </w:r>
      <w:r w:rsidRPr="00936D59">
        <w:rPr>
          <w:rStyle w:val="NormalTok"/>
          <w:sz w:val="20"/>
        </w:rPr>
        <w:t>rhy.trait.</w:t>
      </w:r>
      <w:r w:rsidRPr="00936D59">
        <w:rPr>
          <w:rStyle w:val="DecValTok"/>
          <w:sz w:val="20"/>
        </w:rPr>
        <w:t>24</w:t>
      </w:r>
      <w:r w:rsidRPr="00936D59">
        <w:rPr>
          <w:rStyle w:val="NormalTok"/>
          <w:sz w:val="20"/>
        </w:rPr>
        <w:t xml:space="preserve"> &lt;-</w:t>
      </w:r>
      <w:r w:rsidRPr="00936D59">
        <w:rPr>
          <w:rStyle w:val="StringTok"/>
          <w:sz w:val="20"/>
        </w:rPr>
        <w:t xml:space="preserve"> </w:t>
      </w:r>
      <w:r w:rsidRPr="00936D59">
        <w:rPr>
          <w:rStyle w:val="KeywordTok"/>
          <w:sz w:val="20"/>
        </w:rPr>
        <w:t>tbl</w:t>
      </w:r>
      <w:r w:rsidRPr="00936D59">
        <w:rPr>
          <w:rStyle w:val="NormalTok"/>
          <w:sz w:val="20"/>
        </w:rPr>
        <w:t xml:space="preserve">(db, </w:t>
      </w:r>
      <w:r w:rsidRPr="00936D59">
        <w:rPr>
          <w:rStyle w:val="StringTok"/>
          <w:sz w:val="20"/>
        </w:rPr>
        <w:t>"ejtk_all"</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select</w:t>
      </w:r>
      <w:r w:rsidRPr="00936D59">
        <w:rPr>
          <w:rStyle w:val="NormalTok"/>
          <w:sz w:val="20"/>
        </w:rPr>
        <w:t>(gene_name</w:t>
      </w:r>
      <w:r w:rsidRPr="00936D59">
        <w:rPr>
          <w:rStyle w:val="OperatorTok"/>
          <w:sz w:val="20"/>
        </w:rPr>
        <w:t>:</w:t>
      </w:r>
      <w:r w:rsidRPr="00936D59">
        <w:rPr>
          <w:rStyle w:val="NormalTok"/>
          <w:sz w:val="20"/>
        </w:rPr>
        <w:t xml:space="preserve">rhy) </w:t>
      </w:r>
      <w:r w:rsidRPr="00936D59">
        <w:rPr>
          <w:rStyle w:val="OperatorTok"/>
          <w:sz w:val="20"/>
        </w:rPr>
        <w:t>%&gt;%</w:t>
      </w:r>
      <w:r w:rsidRPr="00936D59">
        <w:rPr>
          <w:rStyle w:val="StringTok"/>
          <w:sz w:val="20"/>
        </w:rPr>
        <w:t xml:space="preserve"> </w:t>
      </w:r>
      <w:r w:rsidRPr="00936D59">
        <w:rPr>
          <w:rStyle w:val="KeywordTok"/>
          <w:sz w:val="20"/>
        </w:rPr>
        <w:t>collect</w:t>
      </w:r>
      <w:r w:rsidRPr="00936D59">
        <w:rPr>
          <w:rStyle w:val="NormalTok"/>
          <w:sz w:val="20"/>
        </w:rPr>
        <w:t>()</w:t>
      </w:r>
      <w:r w:rsidRPr="00936D59">
        <w:rPr>
          <w:sz w:val="21"/>
        </w:rPr>
        <w:br/>
      </w:r>
      <w:r w:rsidRPr="00936D59">
        <w:rPr>
          <w:rStyle w:val="CommentTok"/>
          <w:sz w:val="20"/>
        </w:rPr>
        <w:t># pull the genes</w:t>
      </w:r>
      <w:r w:rsidRPr="00936D59">
        <w:rPr>
          <w:sz w:val="21"/>
        </w:rPr>
        <w:br/>
      </w:r>
      <w:r w:rsidRPr="00936D59">
        <w:rPr>
          <w:rStyle w:val="NormalTok"/>
          <w:sz w:val="20"/>
        </w:rPr>
        <w:t>for.rhy &lt;-</w:t>
      </w:r>
      <w:r w:rsidRPr="00936D59">
        <w:rPr>
          <w:rStyle w:val="StringTok"/>
          <w:sz w:val="20"/>
        </w:rPr>
        <w:t xml:space="preserve"> </w:t>
      </w:r>
      <w:r w:rsidRPr="00936D59">
        <w:rPr>
          <w:rStyle w:val="NormalTok"/>
          <w:sz w:val="20"/>
        </w:rPr>
        <w:t>rhy.trait.</w:t>
      </w:r>
      <w:r w:rsidRPr="00936D59">
        <w:rPr>
          <w:rStyle w:val="DecValTok"/>
          <w:sz w:val="20"/>
        </w:rPr>
        <w:t>24</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"for"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rStyle w:val="NormalTok"/>
          <w:sz w:val="20"/>
        </w:rPr>
        <w:t>nur.rhy &lt;-</w:t>
      </w:r>
      <w:r w:rsidRPr="00936D59">
        <w:rPr>
          <w:rStyle w:val="StringTok"/>
          <w:sz w:val="20"/>
        </w:rPr>
        <w:t xml:space="preserve"> </w:t>
      </w:r>
      <w:r w:rsidRPr="00936D59">
        <w:rPr>
          <w:rStyle w:val="NormalTok"/>
          <w:sz w:val="20"/>
        </w:rPr>
        <w:t>rhy.trait.</w:t>
      </w:r>
      <w:r w:rsidRPr="00936D59">
        <w:rPr>
          <w:rStyle w:val="DecValTok"/>
          <w:sz w:val="20"/>
        </w:rPr>
        <w:t>24</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"nur"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sz w:val="21"/>
        </w:rPr>
        <w:br/>
      </w:r>
      <w:r w:rsidRPr="00936D59">
        <w:rPr>
          <w:rStyle w:val="NormalTok"/>
          <w:sz w:val="20"/>
        </w:rPr>
        <w:t>rhy.trait.</w:t>
      </w:r>
      <w:r w:rsidRPr="00936D59">
        <w:rPr>
          <w:rStyle w:val="DecValTok"/>
          <w:sz w:val="20"/>
        </w:rPr>
        <w:t>8</w:t>
      </w:r>
      <w:r w:rsidRPr="00936D59">
        <w:rPr>
          <w:rStyle w:val="NormalTok"/>
          <w:sz w:val="20"/>
        </w:rPr>
        <w:t xml:space="preserve"> &lt;-</w:t>
      </w:r>
      <w:r w:rsidRPr="00936D59">
        <w:rPr>
          <w:rStyle w:val="StringTok"/>
          <w:sz w:val="20"/>
        </w:rPr>
        <w:t xml:space="preserve"> </w:t>
      </w:r>
      <w:r w:rsidRPr="00936D59">
        <w:rPr>
          <w:rStyle w:val="KeywordTok"/>
          <w:sz w:val="20"/>
        </w:rPr>
        <w:t>tbl</w:t>
      </w:r>
      <w:r w:rsidRPr="00936D59">
        <w:rPr>
          <w:rStyle w:val="NormalTok"/>
          <w:sz w:val="20"/>
        </w:rPr>
        <w:t xml:space="preserve">(db, </w:t>
      </w:r>
      <w:r w:rsidRPr="00936D59">
        <w:rPr>
          <w:rStyle w:val="StringTok"/>
          <w:sz w:val="20"/>
        </w:rPr>
        <w:t>"ejtk_8h_all"</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select</w:t>
      </w:r>
      <w:r w:rsidRPr="00936D59">
        <w:rPr>
          <w:rStyle w:val="NormalTok"/>
          <w:sz w:val="20"/>
        </w:rPr>
        <w:t>(gene_name</w:t>
      </w:r>
      <w:r w:rsidRPr="00936D59">
        <w:rPr>
          <w:rStyle w:val="OperatorTok"/>
          <w:sz w:val="20"/>
        </w:rPr>
        <w:t>:</w:t>
      </w:r>
      <w:r w:rsidRPr="00936D59">
        <w:rPr>
          <w:rStyle w:val="NormalTok"/>
          <w:sz w:val="20"/>
        </w:rPr>
        <w:t xml:space="preserve">rhy) </w:t>
      </w:r>
      <w:r w:rsidRPr="00936D59">
        <w:rPr>
          <w:rStyle w:val="OperatorTok"/>
          <w:sz w:val="20"/>
        </w:rPr>
        <w:t>%&gt;%</w:t>
      </w:r>
      <w:r w:rsidRPr="00936D59">
        <w:rPr>
          <w:rStyle w:val="StringTok"/>
          <w:sz w:val="20"/>
        </w:rPr>
        <w:t xml:space="preserve"> </w:t>
      </w:r>
      <w:r w:rsidRPr="00936D59">
        <w:rPr>
          <w:rStyle w:val="KeywordTok"/>
          <w:sz w:val="20"/>
        </w:rPr>
        <w:t>collect</w:t>
      </w:r>
      <w:r w:rsidRPr="00936D59">
        <w:rPr>
          <w:rStyle w:val="NormalTok"/>
          <w:sz w:val="20"/>
        </w:rPr>
        <w:t>()</w:t>
      </w:r>
      <w:r w:rsidRPr="00936D59">
        <w:rPr>
          <w:sz w:val="21"/>
        </w:rPr>
        <w:br/>
      </w:r>
      <w:r w:rsidRPr="00936D59">
        <w:rPr>
          <w:rStyle w:val="NormalTok"/>
          <w:sz w:val="20"/>
        </w:rPr>
        <w:t>for.rhy.</w:t>
      </w:r>
      <w:r w:rsidRPr="00936D59">
        <w:rPr>
          <w:rStyle w:val="DecValTok"/>
          <w:sz w:val="20"/>
        </w:rPr>
        <w:t>8</w:t>
      </w:r>
      <w:r w:rsidRPr="00936D59">
        <w:rPr>
          <w:rStyle w:val="NormalTok"/>
          <w:sz w:val="20"/>
        </w:rPr>
        <w:t xml:space="preserve"> &lt;-</w:t>
      </w:r>
      <w:r w:rsidRPr="00936D59">
        <w:rPr>
          <w:rStyle w:val="StringTok"/>
          <w:sz w:val="20"/>
        </w:rPr>
        <w:t xml:space="preserve"> </w:t>
      </w:r>
      <w:r w:rsidRPr="00936D59">
        <w:rPr>
          <w:rStyle w:val="NormalTok"/>
          <w:sz w:val="20"/>
        </w:rPr>
        <w:t>rhy.trait.</w:t>
      </w:r>
      <w:r w:rsidRPr="00936D59">
        <w:rPr>
          <w:rStyle w:val="DecValTok"/>
          <w:sz w:val="20"/>
        </w:rPr>
        <w:t>8</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"for"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rStyle w:val="NormalTok"/>
          <w:sz w:val="20"/>
        </w:rPr>
        <w:t>nur.rhy.</w:t>
      </w:r>
      <w:r w:rsidRPr="00936D59">
        <w:rPr>
          <w:rStyle w:val="DecValTok"/>
          <w:sz w:val="20"/>
        </w:rPr>
        <w:t>8</w:t>
      </w:r>
      <w:r w:rsidRPr="00936D59">
        <w:rPr>
          <w:rStyle w:val="NormalTok"/>
          <w:sz w:val="20"/>
        </w:rPr>
        <w:t xml:space="preserve"> &lt;-</w:t>
      </w:r>
      <w:r w:rsidRPr="00936D59">
        <w:rPr>
          <w:rStyle w:val="StringTok"/>
          <w:sz w:val="20"/>
        </w:rPr>
        <w:t xml:space="preserve"> </w:t>
      </w:r>
      <w:r w:rsidRPr="00936D59">
        <w:rPr>
          <w:rStyle w:val="NormalTok"/>
          <w:sz w:val="20"/>
        </w:rPr>
        <w:t>rhy.trait.</w:t>
      </w:r>
      <w:r w:rsidRPr="00936D59">
        <w:rPr>
          <w:rStyle w:val="DecValTok"/>
          <w:sz w:val="20"/>
        </w:rPr>
        <w:t>8</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"nur"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sz w:val="21"/>
        </w:rPr>
        <w:br/>
      </w:r>
      <w:r w:rsidRPr="00936D59">
        <w:rPr>
          <w:rStyle w:val="NormalTok"/>
          <w:sz w:val="20"/>
        </w:rPr>
        <w:t>rhy.trait.</w:t>
      </w:r>
      <w:r w:rsidRPr="00936D59">
        <w:rPr>
          <w:rStyle w:val="DecValTok"/>
          <w:sz w:val="20"/>
        </w:rPr>
        <w:t>12</w:t>
      </w:r>
      <w:r w:rsidRPr="00936D59">
        <w:rPr>
          <w:rStyle w:val="NormalTok"/>
          <w:sz w:val="20"/>
        </w:rPr>
        <w:t xml:space="preserve"> &lt;-</w:t>
      </w:r>
      <w:r w:rsidRPr="00936D59">
        <w:rPr>
          <w:rStyle w:val="StringTok"/>
          <w:sz w:val="20"/>
        </w:rPr>
        <w:t xml:space="preserve"> </w:t>
      </w:r>
      <w:r w:rsidRPr="00936D59">
        <w:rPr>
          <w:rStyle w:val="KeywordTok"/>
          <w:sz w:val="20"/>
        </w:rPr>
        <w:t>tbl</w:t>
      </w:r>
      <w:r w:rsidRPr="00936D59">
        <w:rPr>
          <w:rStyle w:val="NormalTok"/>
          <w:sz w:val="20"/>
        </w:rPr>
        <w:t xml:space="preserve">(db, </w:t>
      </w:r>
      <w:r w:rsidRPr="00936D59">
        <w:rPr>
          <w:rStyle w:val="StringTok"/>
          <w:sz w:val="20"/>
        </w:rPr>
        <w:t>"ejtk_12h_all"</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select</w:t>
      </w:r>
      <w:r w:rsidRPr="00936D59">
        <w:rPr>
          <w:rStyle w:val="NormalTok"/>
          <w:sz w:val="20"/>
        </w:rPr>
        <w:t>(gene_name</w:t>
      </w:r>
      <w:r w:rsidRPr="00936D59">
        <w:rPr>
          <w:rStyle w:val="OperatorTok"/>
          <w:sz w:val="20"/>
        </w:rPr>
        <w:t>:</w:t>
      </w:r>
      <w:r w:rsidRPr="00936D59">
        <w:rPr>
          <w:rStyle w:val="NormalTok"/>
          <w:sz w:val="20"/>
        </w:rPr>
        <w:t xml:space="preserve">rhy) </w:t>
      </w:r>
      <w:r w:rsidRPr="00936D59">
        <w:rPr>
          <w:rStyle w:val="OperatorTok"/>
          <w:sz w:val="20"/>
        </w:rPr>
        <w:t>%&gt;%</w:t>
      </w:r>
      <w:r w:rsidRPr="00936D59">
        <w:rPr>
          <w:rStyle w:val="StringTok"/>
          <w:sz w:val="20"/>
        </w:rPr>
        <w:t xml:space="preserve"> </w:t>
      </w:r>
      <w:r w:rsidRPr="00936D59">
        <w:rPr>
          <w:rStyle w:val="KeywordTok"/>
          <w:sz w:val="20"/>
        </w:rPr>
        <w:t>collect</w:t>
      </w:r>
      <w:r w:rsidRPr="00936D59">
        <w:rPr>
          <w:rStyle w:val="NormalTok"/>
          <w:sz w:val="20"/>
        </w:rPr>
        <w:t>()</w:t>
      </w:r>
      <w:r w:rsidRPr="00936D59">
        <w:rPr>
          <w:sz w:val="21"/>
        </w:rPr>
        <w:br/>
      </w:r>
      <w:r w:rsidRPr="00936D59">
        <w:rPr>
          <w:rStyle w:val="NormalTok"/>
          <w:sz w:val="20"/>
        </w:rPr>
        <w:t>for.rhy.</w:t>
      </w:r>
      <w:r w:rsidRPr="00936D59">
        <w:rPr>
          <w:rStyle w:val="DecValTok"/>
          <w:sz w:val="20"/>
        </w:rPr>
        <w:t>12</w:t>
      </w:r>
      <w:r w:rsidRPr="00936D59">
        <w:rPr>
          <w:rStyle w:val="NormalTok"/>
          <w:sz w:val="20"/>
        </w:rPr>
        <w:t xml:space="preserve"> &lt;-</w:t>
      </w:r>
      <w:r w:rsidRPr="00936D59">
        <w:rPr>
          <w:rStyle w:val="StringTok"/>
          <w:sz w:val="20"/>
        </w:rPr>
        <w:t xml:space="preserve"> </w:t>
      </w:r>
      <w:r w:rsidRPr="00936D59">
        <w:rPr>
          <w:rStyle w:val="NormalTok"/>
          <w:sz w:val="20"/>
        </w:rPr>
        <w:t>rhy.trait.</w:t>
      </w:r>
      <w:r w:rsidRPr="00936D59">
        <w:rPr>
          <w:rStyle w:val="DecValTok"/>
          <w:sz w:val="20"/>
        </w:rPr>
        <w:t>12</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"for"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rStyle w:val="NormalTok"/>
          <w:sz w:val="20"/>
        </w:rPr>
        <w:t>nur.rhy.</w:t>
      </w:r>
      <w:r w:rsidRPr="00936D59">
        <w:rPr>
          <w:rStyle w:val="DecValTok"/>
          <w:sz w:val="20"/>
        </w:rPr>
        <w:t>12</w:t>
      </w:r>
      <w:r w:rsidRPr="00936D59">
        <w:rPr>
          <w:rStyle w:val="NormalTok"/>
          <w:sz w:val="20"/>
        </w:rPr>
        <w:t xml:space="preserve"> &lt;-</w:t>
      </w:r>
      <w:r w:rsidRPr="00936D59">
        <w:rPr>
          <w:rStyle w:val="StringTok"/>
          <w:sz w:val="20"/>
        </w:rPr>
        <w:t xml:space="preserve"> </w:t>
      </w:r>
      <w:r w:rsidRPr="00936D59">
        <w:rPr>
          <w:rStyle w:val="NormalTok"/>
          <w:sz w:val="20"/>
        </w:rPr>
        <w:t>rhy.trait.</w:t>
      </w:r>
      <w:r w:rsidRPr="00936D59">
        <w:rPr>
          <w:rStyle w:val="DecValTok"/>
          <w:sz w:val="20"/>
        </w:rPr>
        <w:t>12</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"nur"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p>
    <w:p w14:paraId="29B21785" w14:textId="77777777" w:rsidR="004627FB" w:rsidRDefault="004627FB">
      <w:bookmarkStart w:id="34" w:name="where-are-my-genes-of-interest-located"/>
      <w:bookmarkEnd w:id="34"/>
    </w:p>
    <w:p w14:paraId="46429142" w14:textId="5067064D" w:rsidR="000736B1" w:rsidRDefault="004627FB">
      <w:r>
        <w:t>Now that we have defined our genes of interest (rhythmic genes), we can use</w:t>
      </w:r>
      <w:ins w:id="35" w:author="Charissa De Bekker" w:date="2021-10-15T12:09:00Z">
        <w:r w:rsidR="00101516">
          <w:t xml:space="preserve"> a</w:t>
        </w:r>
      </w:ins>
      <w:r>
        <w:t xml:space="preserve"> Fisher’s exact test to check for significant </w:t>
      </w:r>
      <w:r w:rsidR="000736B1">
        <w:t xml:space="preserve">overlap between our genes of interest (e.g., </w:t>
      </w:r>
      <w:proofErr w:type="spellStart"/>
      <w:r w:rsidR="000736B1">
        <w:t>for.rhy</w:t>
      </w:r>
      <w:proofErr w:type="spellEnd"/>
      <w:r w:rsidR="000736B1">
        <w:t>) and module</w:t>
      </w:r>
      <w:r w:rsidR="002D2810">
        <w:t>s</w:t>
      </w:r>
      <w:r w:rsidR="000736B1">
        <w:t xml:space="preserve"> in the GCN (e.g.</w:t>
      </w:r>
      <w:ins w:id="36" w:author="Charissa De Bekker" w:date="2021-10-15T12:10:00Z">
        <w:r w:rsidR="00101516">
          <w:t>,</w:t>
        </w:r>
      </w:ins>
      <w:r w:rsidR="000736B1">
        <w:t xml:space="preserve"> </w:t>
      </w:r>
      <w:proofErr w:type="gramStart"/>
      <w:r w:rsidR="000736B1">
        <w:t>module-7</w:t>
      </w:r>
      <w:proofErr w:type="gramEnd"/>
      <w:r w:rsidR="000736B1">
        <w:t>)</w:t>
      </w:r>
      <w:r w:rsidR="002D2810">
        <w:t xml:space="preserve"> in a pairwise manner.</w:t>
      </w:r>
    </w:p>
    <w:p w14:paraId="4E861FDA" w14:textId="77777777" w:rsidR="000736B1" w:rsidRDefault="000736B1"/>
    <w:p w14:paraId="5F1E3EC5" w14:textId="1C8554B9" w:rsidR="0025542D" w:rsidRDefault="002D2810">
      <w:r>
        <w:t>For example, to check if the 24h-rhythmic genes in forager brains (</w:t>
      </w:r>
      <w:proofErr w:type="spellStart"/>
      <w:r>
        <w:t>for.rhy</w:t>
      </w:r>
      <w:proofErr w:type="spellEnd"/>
      <w:r>
        <w:t xml:space="preserve">) are overrepresented in </w:t>
      </w:r>
      <w:r w:rsidR="000736B1">
        <w:t xml:space="preserve">module-7, we </w:t>
      </w:r>
      <w:r>
        <w:t xml:space="preserve">first </w:t>
      </w:r>
      <w:del w:id="37" w:author="Charissa De Bekker" w:date="2021-10-15T12:13:00Z">
        <w:r w:rsidR="000736B1" w:rsidDel="00D401A7">
          <w:delText xml:space="preserve">need to </w:delText>
        </w:r>
      </w:del>
      <w:r w:rsidR="000736B1">
        <w:t>create the contingency table.</w:t>
      </w:r>
      <w:r>
        <w:t xml:space="preserve"> To do so, we need to define the background number of genes, i.e., </w:t>
      </w:r>
      <w:commentRangeStart w:id="38"/>
      <w:r>
        <w:t xml:space="preserve">the size of the set that contains all possible genes from which module-7 and </w:t>
      </w:r>
      <w:proofErr w:type="spellStart"/>
      <w:r>
        <w:t>for.rhy</w:t>
      </w:r>
      <w:proofErr w:type="spellEnd"/>
      <w:r>
        <w:t xml:space="preserve"> </w:t>
      </w:r>
      <w:proofErr w:type="spellStart"/>
      <w:r>
        <w:t>genesets</w:t>
      </w:r>
      <w:proofErr w:type="spellEnd"/>
      <w:r>
        <w:t xml:space="preserve"> are drawn</w:t>
      </w:r>
      <w:commentRangeEnd w:id="38"/>
      <w:r w:rsidR="00102FB9">
        <w:rPr>
          <w:rStyle w:val="CommentReference"/>
        </w:rPr>
        <w:commentReference w:id="38"/>
      </w:r>
      <w:r>
        <w:t>. In our case, that would be the 9139 genes that was used to build the GCN. Using this information, we can create the contingency table as shown below.</w:t>
      </w:r>
    </w:p>
    <w:p w14:paraId="09635E5A" w14:textId="11927F62" w:rsidR="002D2810" w:rsidRDefault="005B323E">
      <w:pPr>
        <w:rPr>
          <w:rFonts w:asciiTheme="majorHAnsi" w:eastAsiaTheme="majorEastAsia" w:hAnsiTheme="majorHAnsi" w:cstheme="majorBidi"/>
          <w:b/>
          <w:bCs/>
          <w:color w:val="4F81BD" w:themeColor="accent1"/>
          <w:sz w:val="28"/>
          <w:szCs w:val="28"/>
        </w:rPr>
      </w:pPr>
      <w:r>
        <w:rPr>
          <w:rFonts w:asciiTheme="majorHAnsi" w:eastAsiaTheme="majorEastAsia" w:hAnsiTheme="majorHAnsi" w:cstheme="majorBidi"/>
          <w:b/>
          <w:bCs/>
          <w:noProof/>
          <w:color w:val="4F81BD" w:themeColor="accent1"/>
          <w:sz w:val="28"/>
          <w:szCs w:val="28"/>
        </w:rPr>
        <w:drawing>
          <wp:anchor distT="0" distB="0" distL="114300" distR="114300" simplePos="0" relativeHeight="251658240" behindDoc="0" locked="0" layoutInCell="1" allowOverlap="1" wp14:anchorId="2A717D85" wp14:editId="4B66FCA3">
            <wp:simplePos x="0" y="0"/>
            <wp:positionH relativeFrom="column">
              <wp:posOffset>0</wp:posOffset>
            </wp:positionH>
            <wp:positionV relativeFrom="paragraph">
              <wp:posOffset>212725</wp:posOffset>
            </wp:positionV>
            <wp:extent cx="3378835" cy="79057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10-15 at 3.09.42 AM.png"/>
                    <pic:cNvPicPr/>
                  </pic:nvPicPr>
                  <pic:blipFill>
                    <a:blip r:embed="rId23">
                      <a:extLst>
                        <a:ext uri="{28A0092B-C50C-407E-A947-70E740481C1C}">
                          <a14:useLocalDpi xmlns:a14="http://schemas.microsoft.com/office/drawing/2010/main" val="0"/>
                        </a:ext>
                      </a:extLst>
                    </a:blip>
                    <a:stretch>
                      <a:fillRect/>
                    </a:stretch>
                  </pic:blipFill>
                  <pic:spPr>
                    <a:xfrm>
                      <a:off x="0" y="0"/>
                      <a:ext cx="3378835" cy="790575"/>
                    </a:xfrm>
                    <a:prstGeom prst="rect">
                      <a:avLst/>
                    </a:prstGeom>
                  </pic:spPr>
                </pic:pic>
              </a:graphicData>
            </a:graphic>
            <wp14:sizeRelH relativeFrom="margin">
              <wp14:pctWidth>0</wp14:pctWidth>
            </wp14:sizeRelH>
            <wp14:sizeRelV relativeFrom="margin">
              <wp14:pctHeight>0</wp14:pctHeight>
            </wp14:sizeRelV>
          </wp:anchor>
        </w:drawing>
      </w:r>
    </w:p>
    <w:p w14:paraId="35411AB9" w14:textId="311A1C55" w:rsidR="002D2810" w:rsidRDefault="002D2810">
      <w:pPr>
        <w:rPr>
          <w:rFonts w:asciiTheme="majorHAnsi" w:eastAsiaTheme="majorEastAsia" w:hAnsiTheme="majorHAnsi" w:cstheme="majorBidi"/>
          <w:b/>
          <w:bCs/>
          <w:color w:val="4F81BD" w:themeColor="accent1"/>
          <w:sz w:val="28"/>
          <w:szCs w:val="28"/>
        </w:rPr>
      </w:pPr>
      <w:r>
        <w:rPr>
          <w:rFonts w:asciiTheme="majorHAnsi" w:eastAsiaTheme="majorEastAsia" w:hAnsiTheme="majorHAnsi" w:cstheme="majorBidi"/>
          <w:b/>
          <w:bCs/>
          <w:color w:val="4F81BD" w:themeColor="accent1"/>
          <w:sz w:val="28"/>
          <w:szCs w:val="28"/>
        </w:rPr>
        <w:br w:type="textWrapping" w:clear="all"/>
      </w:r>
    </w:p>
    <w:p w14:paraId="619BC6F5" w14:textId="77777777" w:rsidR="003C7653" w:rsidRDefault="002D2810">
      <w:pPr>
        <w:spacing w:after="200"/>
      </w:pPr>
      <w:r>
        <w:t xml:space="preserve">The above table shows that 477 genes are found in both, </w:t>
      </w:r>
      <w:proofErr w:type="spellStart"/>
      <w:r>
        <w:t>for.rhy</w:t>
      </w:r>
      <w:proofErr w:type="spellEnd"/>
      <w:r>
        <w:t xml:space="preserve"> and module-7. However, there are 3092 genes that are found in </w:t>
      </w:r>
      <w:proofErr w:type="spellStart"/>
      <w:r>
        <w:t>for.rhy</w:t>
      </w:r>
      <w:proofErr w:type="spellEnd"/>
      <w:r>
        <w:t xml:space="preserve"> but not in module-7, whereas 187 genes occur only in module-7 but not in </w:t>
      </w:r>
      <w:proofErr w:type="spellStart"/>
      <w:r>
        <w:t>for.rhy</w:t>
      </w:r>
      <w:proofErr w:type="spellEnd"/>
      <w:r>
        <w:t xml:space="preserve">. Finally, we have 5383 genes that are in the </w:t>
      </w:r>
      <w:r w:rsidR="003C7653">
        <w:t xml:space="preserve">background geneset but neither in </w:t>
      </w:r>
      <w:proofErr w:type="spellStart"/>
      <w:r w:rsidR="003C7653">
        <w:t>rhy.for</w:t>
      </w:r>
      <w:proofErr w:type="spellEnd"/>
      <w:r w:rsidR="003C7653">
        <w:t xml:space="preserve"> nor in module-7.</w:t>
      </w:r>
    </w:p>
    <w:p w14:paraId="5A90221A" w14:textId="77777777" w:rsidR="003C7653" w:rsidRDefault="003C7653">
      <w:pPr>
        <w:spacing w:after="200"/>
      </w:pPr>
      <w:r>
        <w:t xml:space="preserve">Now, we can run the Fisher’s exact test using the </w:t>
      </w:r>
      <w:proofErr w:type="spellStart"/>
      <w:r>
        <w:t>fisher.</w:t>
      </w:r>
      <w:proofErr w:type="gramStart"/>
      <w:r>
        <w:t>test</w:t>
      </w:r>
      <w:proofErr w:type="spellEnd"/>
      <w:r>
        <w:t>(</w:t>
      </w:r>
      <w:proofErr w:type="gramEnd"/>
      <w:r>
        <w:t>) function in R. The results of which are shown below:</w:t>
      </w:r>
    </w:p>
    <w:p w14:paraId="59E85898" w14:textId="77777777" w:rsidR="003C7653" w:rsidRDefault="003C7653">
      <w:pPr>
        <w:spacing w:after="200"/>
      </w:pPr>
      <w:r>
        <w:rPr>
          <w:noProof/>
        </w:rPr>
        <w:drawing>
          <wp:inline distT="0" distB="0" distL="0" distR="0" wp14:anchorId="6056D4A9" wp14:editId="38D8A54F">
            <wp:extent cx="5943600" cy="177863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10-15 at 3.23.05 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778635"/>
                    </a:xfrm>
                    <a:prstGeom prst="rect">
                      <a:avLst/>
                    </a:prstGeom>
                  </pic:spPr>
                </pic:pic>
              </a:graphicData>
            </a:graphic>
          </wp:inline>
        </w:drawing>
      </w:r>
    </w:p>
    <w:p w14:paraId="00929D67" w14:textId="51323FD0" w:rsidR="003C7653" w:rsidRDefault="003C7653" w:rsidP="007C1EE7">
      <w:pPr>
        <w:spacing w:after="200"/>
      </w:pPr>
      <w:r>
        <w:t>The output shows that the odds-ratio is approximately 4, which is significantly higher than 1 (p-value &lt; 2e-16). In other words, the genes that show 24h-rhythms in forager brains are significantly overrepresented in module-7 and vice-versa, or that the two sets show significant overlap.</w:t>
      </w:r>
      <w:commentRangeStart w:id="39"/>
      <w:commentRangeEnd w:id="39"/>
      <w:r w:rsidR="00B75974">
        <w:rPr>
          <w:rStyle w:val="CommentReference"/>
        </w:rPr>
        <w:commentReference w:id="39"/>
      </w:r>
    </w:p>
    <w:p w14:paraId="60973D81" w14:textId="77777777" w:rsidR="007C1EE7" w:rsidRDefault="007C1EE7" w:rsidP="003C7653">
      <w:pPr>
        <w:pStyle w:val="Heading3"/>
      </w:pPr>
    </w:p>
    <w:p w14:paraId="74127207" w14:textId="0FC701A8" w:rsidR="003C7653" w:rsidRDefault="00307860" w:rsidP="003C7653">
      <w:pPr>
        <w:pStyle w:val="Heading3"/>
      </w:pPr>
      <w:r>
        <w:t>3.2 Where are my genes of interest located?</w:t>
      </w:r>
      <w:r w:rsidR="0025542D">
        <w:br/>
      </w:r>
    </w:p>
    <w:p w14:paraId="35F37B6A" w14:textId="58D262BB" w:rsidR="003C7653" w:rsidRPr="003C7653" w:rsidRDefault="003C7653" w:rsidP="003C7653">
      <w:pPr>
        <w:spacing w:after="200"/>
      </w:pPr>
      <w:r>
        <w:t xml:space="preserve">Since we need to perform multiple Fisher’s exact test for our comparisons, we will make use of the </w:t>
      </w:r>
      <w:proofErr w:type="spellStart"/>
      <w:r>
        <w:t>GeneOverlap</w:t>
      </w:r>
      <w:proofErr w:type="spellEnd"/>
      <w:r>
        <w:t xml:space="preserve"> package in R </w:t>
      </w:r>
      <w:r>
        <w:fldChar w:fldCharType="begin"/>
      </w:r>
      <w:r>
        <w:instrText xml:space="preserve"> ADDIN EN.CITE &lt;EndNote&gt;&lt;Cite&gt;&lt;Author&gt;Shen&lt;/Author&gt;&lt;Year&gt;2014&lt;/Year&gt;&lt;RecNum&gt;734&lt;/RecNum&gt;&lt;DisplayText&gt;[3]&lt;/DisplayText&gt;&lt;record&gt;&lt;rec-number&gt;734&lt;/rec-number&gt;&lt;foreign-keys&gt;&lt;key app="EN" db-id="s5vz0x5avepw53e5r9d5tdwu5pxp50w0t5zp" timestamp="1625105725"&gt;734&lt;/key&gt;&lt;/foreign-keys&gt;&lt;ref-type name="Journal Article"&gt;17&lt;/ref-type&gt;&lt;contributors&gt;&lt;authors&gt;&lt;author&gt;Shen, Li&lt;/author&gt;&lt;/authors&gt;&lt;/contributors&gt;&lt;titles&gt;&lt;title&gt;GeneOverlap: An R package to test and visualize gene overlaps&lt;/title&gt;&lt;secondary-title&gt;R Package&lt;/secondary-title&gt;&lt;/titles&gt;&lt;periodical&gt;&lt;full-title&gt;R Package&lt;/full-title&gt;&lt;/periodical&gt;&lt;dates&gt;&lt;year&gt;2014&lt;/year&gt;&lt;/dates&gt;&lt;urls&gt;&lt;/urls&gt;&lt;/record&gt;&lt;/Cite&gt;&lt;/EndNote&gt;</w:instrText>
      </w:r>
      <w:r>
        <w:fldChar w:fldCharType="separate"/>
      </w:r>
      <w:r>
        <w:rPr>
          <w:noProof/>
        </w:rPr>
        <w:t>[3]</w:t>
      </w:r>
      <w:r>
        <w:fldChar w:fldCharType="end"/>
      </w:r>
      <w:r>
        <w:t>.</w:t>
      </w:r>
    </w:p>
    <w:p w14:paraId="09F7033F" w14:textId="77777777" w:rsidR="00210FEC" w:rsidRPr="00D75168" w:rsidRDefault="00307860">
      <w:pPr>
        <w:pStyle w:val="SourceCode"/>
        <w:rPr>
          <w:sz w:val="20"/>
          <w:szCs w:val="20"/>
        </w:rPr>
      </w:pPr>
      <w:proofErr w:type="spellStart"/>
      <w:r w:rsidRPr="00D75168">
        <w:rPr>
          <w:rStyle w:val="NormalTok"/>
          <w:sz w:val="20"/>
          <w:szCs w:val="20"/>
        </w:rPr>
        <w:lastRenderedPageBreak/>
        <w:t>pacman</w:t>
      </w:r>
      <w:proofErr w:type="spellEnd"/>
      <w:r w:rsidRPr="00D75168">
        <w:rPr>
          <w:rStyle w:val="OperatorTok"/>
          <w:sz w:val="20"/>
          <w:szCs w:val="20"/>
        </w:rPr>
        <w:t>::</w:t>
      </w:r>
      <w:proofErr w:type="spellStart"/>
      <w:r w:rsidRPr="00D75168">
        <w:rPr>
          <w:rStyle w:val="KeywordTok"/>
          <w:sz w:val="20"/>
          <w:szCs w:val="20"/>
        </w:rPr>
        <w:t>p_load</w:t>
      </w:r>
      <w:proofErr w:type="spellEnd"/>
      <w:r w:rsidRPr="00D75168">
        <w:rPr>
          <w:rStyle w:val="NormalTok"/>
          <w:sz w:val="20"/>
          <w:szCs w:val="20"/>
        </w:rPr>
        <w:t>(</w:t>
      </w:r>
      <w:proofErr w:type="spellStart"/>
      <w:r w:rsidRPr="00D75168">
        <w:rPr>
          <w:rStyle w:val="NormalTok"/>
          <w:sz w:val="20"/>
          <w:szCs w:val="20"/>
        </w:rPr>
        <w:t>GeneOverlap</w:t>
      </w:r>
      <w:proofErr w:type="spellEnd"/>
      <w:r w:rsidRPr="00D75168">
        <w:rPr>
          <w:rStyle w:val="NormalTok"/>
          <w:sz w:val="20"/>
          <w:szCs w:val="20"/>
        </w:rPr>
        <w:t>)</w:t>
      </w:r>
      <w:r w:rsidRPr="00D75168">
        <w:rPr>
          <w:sz w:val="20"/>
          <w:szCs w:val="20"/>
        </w:rPr>
        <w:br/>
      </w:r>
      <w:r w:rsidRPr="00D75168">
        <w:rPr>
          <w:rStyle w:val="CommentTok"/>
          <w:sz w:val="20"/>
          <w:szCs w:val="20"/>
        </w:rPr>
        <w:t># https://www.bioconductor.org/packages/devel/bioc/vignettes/GeneOverlap/inst/doc/GeneOverlap.pdf</w:t>
      </w:r>
      <w:r w:rsidRPr="00D75168">
        <w:rPr>
          <w:sz w:val="20"/>
          <w:szCs w:val="20"/>
        </w:rPr>
        <w:br/>
      </w:r>
      <w:r w:rsidRPr="00D75168">
        <w:rPr>
          <w:sz w:val="20"/>
          <w:szCs w:val="20"/>
        </w:rPr>
        <w:br/>
      </w:r>
      <w:r w:rsidRPr="00D75168">
        <w:rPr>
          <w:rStyle w:val="CommentTok"/>
          <w:sz w:val="20"/>
          <w:szCs w:val="20"/>
        </w:rPr>
        <w:t># Make a list that returns gene names for a given cluster</w:t>
      </w:r>
      <w:r w:rsidRPr="00D75168">
        <w:rPr>
          <w:sz w:val="20"/>
          <w:szCs w:val="20"/>
        </w:rPr>
        <w:br/>
      </w:r>
      <w:r w:rsidRPr="00D75168">
        <w:rPr>
          <w:rStyle w:val="NormalTok"/>
          <w:sz w:val="20"/>
          <w:szCs w:val="20"/>
        </w:rPr>
        <w:t>module_color =</w:t>
      </w:r>
      <w:r w:rsidRPr="00D75168">
        <w:rPr>
          <w:rStyle w:val="StringTok"/>
          <w:sz w:val="20"/>
          <w:szCs w:val="20"/>
        </w:rPr>
        <w:t xml:space="preserve"> </w:t>
      </w:r>
      <w:r w:rsidRPr="00D75168">
        <w:rPr>
          <w:rStyle w:val="NormalTok"/>
          <w:sz w:val="20"/>
          <w:szCs w:val="20"/>
        </w:rPr>
        <w:t>colors</w:t>
      </w:r>
      <w:r w:rsidRPr="00D75168">
        <w:rPr>
          <w:sz w:val="20"/>
          <w:szCs w:val="20"/>
        </w:rPr>
        <w:br/>
      </w:r>
      <w:r w:rsidRPr="00D75168">
        <w:rPr>
          <w:rStyle w:val="NormalTok"/>
          <w:sz w:val="20"/>
          <w:szCs w:val="20"/>
        </w:rPr>
        <w:t>module =</w:t>
      </w:r>
      <w:r w:rsidRPr="00D75168">
        <w:rPr>
          <w:rStyle w:val="StringTok"/>
          <w:sz w:val="20"/>
          <w:szCs w:val="20"/>
        </w:rPr>
        <w:t xml:space="preserve"> </w:t>
      </w:r>
      <w:r w:rsidRPr="00D75168">
        <w:rPr>
          <w:rStyle w:val="KeywordTok"/>
          <w:sz w:val="20"/>
          <w:szCs w:val="20"/>
        </w:rPr>
        <w:t>names</w:t>
      </w:r>
      <w:r w:rsidRPr="00D75168">
        <w:rPr>
          <w:rStyle w:val="NormalTok"/>
          <w:sz w:val="20"/>
          <w:szCs w:val="20"/>
        </w:rPr>
        <w:t>(mergedMEs)</w:t>
      </w:r>
      <w:r w:rsidRPr="00D75168">
        <w:rPr>
          <w:sz w:val="20"/>
          <w:szCs w:val="20"/>
        </w:rPr>
        <w:br/>
      </w:r>
      <w:r w:rsidRPr="00D75168">
        <w:rPr>
          <w:rStyle w:val="NormalTok"/>
          <w:sz w:val="20"/>
          <w:szCs w:val="20"/>
        </w:rPr>
        <w:t>module_colors &lt;-</w:t>
      </w:r>
      <w:r w:rsidRPr="00D75168">
        <w:rPr>
          <w:sz w:val="20"/>
          <w:szCs w:val="20"/>
        </w:rPr>
        <w:br/>
      </w:r>
      <w:r w:rsidRPr="00D75168">
        <w:rPr>
          <w:rStyle w:val="StringTok"/>
          <w:sz w:val="20"/>
          <w:szCs w:val="20"/>
        </w:rPr>
        <w:t xml:space="preserve">  </w:t>
      </w:r>
      <w:r w:rsidRPr="00D75168">
        <w:rPr>
          <w:rStyle w:val="KeywordTok"/>
          <w:sz w:val="20"/>
          <w:szCs w:val="20"/>
        </w:rPr>
        <w:t>data.frame</w:t>
      </w:r>
      <w:r w:rsidRPr="00D75168">
        <w:rPr>
          <w:rStyle w:val="NormalTok"/>
          <w:sz w:val="20"/>
          <w:szCs w:val="20"/>
        </w:rPr>
        <w:t>(</w:t>
      </w:r>
      <w:r w:rsidRPr="00D75168">
        <w:rPr>
          <w:rStyle w:val="DataTypeTok"/>
          <w:sz w:val="20"/>
          <w:szCs w:val="20"/>
        </w:rPr>
        <w:t>module_label=</w:t>
      </w:r>
      <w:r w:rsidRPr="00D75168">
        <w:rPr>
          <w:rStyle w:val="NormalTok"/>
          <w:sz w:val="20"/>
          <w:szCs w:val="20"/>
        </w:rPr>
        <w:t xml:space="preserve">module) </w:t>
      </w:r>
      <w:r w:rsidRPr="00D75168">
        <w:rPr>
          <w:rStyle w:val="OperatorTok"/>
          <w:sz w:val="20"/>
          <w:szCs w:val="20"/>
        </w:rPr>
        <w:t>%&gt;%</w:t>
      </w:r>
      <w:r w:rsidRPr="00D75168">
        <w:rPr>
          <w:sz w:val="20"/>
          <w:szCs w:val="20"/>
        </w:rPr>
        <w:br/>
      </w:r>
      <w:r w:rsidRPr="00D75168">
        <w:rPr>
          <w:rStyle w:val="StringTok"/>
          <w:sz w:val="20"/>
          <w:szCs w:val="20"/>
        </w:rPr>
        <w:t xml:space="preserve">  </w:t>
      </w:r>
      <w:r w:rsidRPr="00D75168">
        <w:rPr>
          <w:rStyle w:val="KeywordTok"/>
          <w:sz w:val="20"/>
          <w:szCs w:val="20"/>
        </w:rPr>
        <w:t>mutate</w:t>
      </w:r>
      <w:r w:rsidRPr="00D75168">
        <w:rPr>
          <w:rStyle w:val="NormalTok"/>
          <w:sz w:val="20"/>
          <w:szCs w:val="20"/>
        </w:rPr>
        <w:t>(</w:t>
      </w:r>
      <w:r w:rsidRPr="00D75168">
        <w:rPr>
          <w:rStyle w:val="DataTypeTok"/>
          <w:sz w:val="20"/>
          <w:szCs w:val="20"/>
        </w:rPr>
        <w:t>module_color =</w:t>
      </w:r>
      <w:r w:rsidRPr="00D75168">
        <w:rPr>
          <w:rStyle w:val="NormalTok"/>
          <w:sz w:val="20"/>
          <w:szCs w:val="20"/>
        </w:rPr>
        <w:t xml:space="preserve"> </w:t>
      </w:r>
      <w:r w:rsidRPr="00D75168">
        <w:rPr>
          <w:rStyle w:val="KeywordTok"/>
          <w:sz w:val="20"/>
          <w:szCs w:val="20"/>
        </w:rPr>
        <w:t>str_replace</w:t>
      </w:r>
      <w:r w:rsidRPr="00D75168">
        <w:rPr>
          <w:rStyle w:val="NormalTok"/>
          <w:sz w:val="20"/>
          <w:szCs w:val="20"/>
        </w:rPr>
        <w:t xml:space="preserve">(module_label, </w:t>
      </w:r>
      <w:r w:rsidRPr="00D75168">
        <w:rPr>
          <w:rStyle w:val="StringTok"/>
          <w:sz w:val="20"/>
          <w:szCs w:val="20"/>
        </w:rPr>
        <w:t>"ME"</w:t>
      </w:r>
      <w:r w:rsidRPr="00D75168">
        <w:rPr>
          <w:rStyle w:val="NormalTok"/>
          <w:sz w:val="20"/>
          <w:szCs w:val="20"/>
        </w:rPr>
        <w:t xml:space="preserve">, </w:t>
      </w:r>
      <w:r w:rsidRPr="00D75168">
        <w:rPr>
          <w:rStyle w:val="StringTok"/>
          <w:sz w:val="20"/>
          <w:szCs w:val="20"/>
        </w:rPr>
        <w:t>""</w:t>
      </w:r>
      <w:r w:rsidRPr="00D75168">
        <w:rPr>
          <w:rStyle w:val="NormalTok"/>
          <w:sz w:val="20"/>
          <w:szCs w:val="20"/>
        </w:rPr>
        <w:t>))</w:t>
      </w:r>
      <w:r w:rsidRPr="00D75168">
        <w:rPr>
          <w:sz w:val="20"/>
          <w:szCs w:val="20"/>
        </w:rPr>
        <w:br/>
      </w:r>
      <w:r w:rsidRPr="00D75168">
        <w:rPr>
          <w:sz w:val="20"/>
          <w:szCs w:val="20"/>
        </w:rPr>
        <w:br/>
      </w:r>
      <w:r w:rsidRPr="00D75168">
        <w:rPr>
          <w:rStyle w:val="NormalTok"/>
          <w:sz w:val="20"/>
          <w:szCs w:val="20"/>
        </w:rPr>
        <w:t>module_genes &lt;-</w:t>
      </w:r>
      <w:r w:rsidRPr="00D75168">
        <w:rPr>
          <w:rStyle w:val="StringTok"/>
          <w:sz w:val="20"/>
          <w:szCs w:val="20"/>
        </w:rPr>
        <w:t xml:space="preserve"> </w:t>
      </w:r>
      <w:r w:rsidRPr="00D75168">
        <w:rPr>
          <w:rStyle w:val="KeywordTok"/>
          <w:sz w:val="20"/>
          <w:szCs w:val="20"/>
        </w:rPr>
        <w:t>list</w:t>
      </w:r>
      <w:r w:rsidRPr="00D75168">
        <w:rPr>
          <w:rStyle w:val="NormalTok"/>
          <w:sz w:val="20"/>
          <w:szCs w:val="20"/>
        </w:rPr>
        <w:t>()</w:t>
      </w:r>
      <w:r w:rsidRPr="00D75168">
        <w:rPr>
          <w:sz w:val="20"/>
          <w:szCs w:val="20"/>
        </w:rPr>
        <w:br/>
      </w:r>
      <w:r w:rsidRPr="00D75168">
        <w:rPr>
          <w:rStyle w:val="NormalTok"/>
          <w:sz w:val="20"/>
          <w:szCs w:val="20"/>
        </w:rPr>
        <w:t>module_color &lt;-</w:t>
      </w:r>
      <w:r w:rsidRPr="00D75168">
        <w:rPr>
          <w:rStyle w:val="StringTok"/>
          <w:sz w:val="20"/>
          <w:szCs w:val="20"/>
        </w:rPr>
        <w:t xml:space="preserve"> </w:t>
      </w:r>
      <w:r w:rsidRPr="00D75168">
        <w:rPr>
          <w:rStyle w:val="NormalTok"/>
          <w:sz w:val="20"/>
          <w:szCs w:val="20"/>
        </w:rPr>
        <w:t>module_colors</w:t>
      </w:r>
      <w:r w:rsidRPr="00D75168">
        <w:rPr>
          <w:rStyle w:val="OperatorTok"/>
          <w:sz w:val="20"/>
          <w:szCs w:val="20"/>
        </w:rPr>
        <w:t>$</w:t>
      </w:r>
      <w:r w:rsidRPr="00D75168">
        <w:rPr>
          <w:rStyle w:val="NormalTok"/>
          <w:sz w:val="20"/>
          <w:szCs w:val="20"/>
        </w:rPr>
        <w:t>module_color</w:t>
      </w:r>
      <w:r w:rsidRPr="00D75168">
        <w:rPr>
          <w:sz w:val="20"/>
          <w:szCs w:val="20"/>
        </w:rPr>
        <w:br/>
      </w:r>
      <w:r w:rsidRPr="00D75168">
        <w:rPr>
          <w:rStyle w:val="CommentTok"/>
          <w:sz w:val="20"/>
          <w:szCs w:val="20"/>
        </w:rPr>
        <w:t># Get the genes from each of the modules</w:t>
      </w:r>
      <w:r w:rsidRPr="00D75168">
        <w:rPr>
          <w:sz w:val="20"/>
          <w:szCs w:val="20"/>
        </w:rPr>
        <w:br/>
      </w:r>
      <w:r w:rsidRPr="00D75168">
        <w:rPr>
          <w:rStyle w:val="ControlFlowTok"/>
          <w:sz w:val="20"/>
          <w:szCs w:val="20"/>
        </w:rPr>
        <w:t>for</w:t>
      </w:r>
      <w:r w:rsidRPr="00D75168">
        <w:rPr>
          <w:rStyle w:val="NormalTok"/>
          <w:sz w:val="20"/>
          <w:szCs w:val="20"/>
        </w:rPr>
        <w:t xml:space="preserve"> (i </w:t>
      </w:r>
      <w:r w:rsidRPr="00D75168">
        <w:rPr>
          <w:rStyle w:val="ControlFlowTok"/>
          <w:sz w:val="20"/>
          <w:szCs w:val="20"/>
        </w:rPr>
        <w:t>in</w:t>
      </w:r>
      <w:r w:rsidRPr="00D75168">
        <w:rPr>
          <w:rStyle w:val="NormalTok"/>
          <w:sz w:val="20"/>
          <w:szCs w:val="20"/>
        </w:rPr>
        <w:t xml:space="preserve"> </w:t>
      </w:r>
      <w:r w:rsidRPr="00D75168">
        <w:rPr>
          <w:rStyle w:val="DecValTok"/>
          <w:sz w:val="20"/>
          <w:szCs w:val="20"/>
        </w:rPr>
        <w:t>1</w:t>
      </w:r>
      <w:r w:rsidRPr="00D75168">
        <w:rPr>
          <w:rStyle w:val="OperatorTok"/>
          <w:sz w:val="20"/>
          <w:szCs w:val="20"/>
        </w:rPr>
        <w:t>:</w:t>
      </w:r>
      <w:r w:rsidRPr="00D75168">
        <w:rPr>
          <w:rStyle w:val="KeywordTok"/>
          <w:sz w:val="20"/>
          <w:szCs w:val="20"/>
        </w:rPr>
        <w:t>length</w:t>
      </w:r>
      <w:r w:rsidRPr="00D75168">
        <w:rPr>
          <w:rStyle w:val="NormalTok"/>
          <w:sz w:val="20"/>
          <w:szCs w:val="20"/>
        </w:rPr>
        <w:t>(module_color)) {</w:t>
      </w:r>
      <w:r w:rsidRPr="00D75168">
        <w:rPr>
          <w:sz w:val="20"/>
          <w:szCs w:val="20"/>
        </w:rPr>
        <w:br/>
      </w:r>
      <w:r w:rsidRPr="00D75168">
        <w:rPr>
          <w:sz w:val="20"/>
          <w:szCs w:val="20"/>
        </w:rPr>
        <w:br/>
      </w:r>
      <w:r w:rsidRPr="00D75168">
        <w:rPr>
          <w:rStyle w:val="NormalTok"/>
          <w:sz w:val="20"/>
          <w:szCs w:val="20"/>
        </w:rPr>
        <w:t xml:space="preserve">  module_genes[[i]] &lt;-</w:t>
      </w:r>
      <w:r w:rsidRPr="00D75168">
        <w:rPr>
          <w:rStyle w:val="StringTok"/>
          <w:sz w:val="20"/>
          <w:szCs w:val="20"/>
        </w:rPr>
        <w:t xml:space="preserve"> </w:t>
      </w:r>
      <w:r w:rsidRPr="00D75168">
        <w:rPr>
          <w:rStyle w:val="KeywordTok"/>
          <w:sz w:val="20"/>
          <w:szCs w:val="20"/>
        </w:rPr>
        <w:t>names</w:t>
      </w:r>
      <w:r w:rsidRPr="00D75168">
        <w:rPr>
          <w:rStyle w:val="NormalTok"/>
          <w:sz w:val="20"/>
          <w:szCs w:val="20"/>
        </w:rPr>
        <w:t>(datExpr)[</w:t>
      </w:r>
      <w:r w:rsidRPr="00D75168">
        <w:rPr>
          <w:rStyle w:val="KeywordTok"/>
          <w:sz w:val="20"/>
          <w:szCs w:val="20"/>
        </w:rPr>
        <w:t>which</w:t>
      </w:r>
      <w:r w:rsidRPr="00D75168">
        <w:rPr>
          <w:rStyle w:val="NormalTok"/>
          <w:sz w:val="20"/>
          <w:szCs w:val="20"/>
        </w:rPr>
        <w:t>(moduleColors</w:t>
      </w:r>
      <w:r w:rsidRPr="00D75168">
        <w:rPr>
          <w:rStyle w:val="OperatorTok"/>
          <w:sz w:val="20"/>
          <w:szCs w:val="20"/>
        </w:rPr>
        <w:t>==</w:t>
      </w:r>
      <w:r w:rsidRPr="00D75168">
        <w:rPr>
          <w:rStyle w:val="NormalTok"/>
          <w:sz w:val="20"/>
          <w:szCs w:val="20"/>
        </w:rPr>
        <w:t>module_color[[i]])]</w:t>
      </w:r>
      <w:r w:rsidRPr="00D75168">
        <w:rPr>
          <w:sz w:val="20"/>
          <w:szCs w:val="20"/>
        </w:rPr>
        <w:br/>
      </w:r>
      <w:r w:rsidRPr="00D75168">
        <w:rPr>
          <w:rStyle w:val="NormalTok"/>
          <w:sz w:val="20"/>
          <w:szCs w:val="20"/>
        </w:rPr>
        <w:t xml:space="preserve">  </w:t>
      </w:r>
      <w:r w:rsidRPr="00D75168">
        <w:rPr>
          <w:rStyle w:val="KeywordTok"/>
          <w:sz w:val="20"/>
          <w:szCs w:val="20"/>
        </w:rPr>
        <w:t>names</w:t>
      </w:r>
      <w:r w:rsidRPr="00D75168">
        <w:rPr>
          <w:rStyle w:val="NormalTok"/>
          <w:sz w:val="20"/>
          <w:szCs w:val="20"/>
        </w:rPr>
        <w:t>(module_genes)[[i]] &lt;-</w:t>
      </w:r>
      <w:r w:rsidRPr="00D75168">
        <w:rPr>
          <w:rStyle w:val="StringTok"/>
          <w:sz w:val="20"/>
          <w:szCs w:val="20"/>
        </w:rPr>
        <w:t xml:space="preserve"> </w:t>
      </w:r>
      <w:r w:rsidRPr="00D75168">
        <w:rPr>
          <w:rStyle w:val="NormalTok"/>
          <w:sz w:val="20"/>
          <w:szCs w:val="20"/>
        </w:rPr>
        <w:t>module_color[[i]]</w:t>
      </w:r>
      <w:r w:rsidRPr="00D75168">
        <w:rPr>
          <w:sz w:val="20"/>
          <w:szCs w:val="20"/>
        </w:rPr>
        <w:br/>
      </w:r>
      <w:r w:rsidRPr="00D75168">
        <w:rPr>
          <w:rStyle w:val="NormalTok"/>
          <w:sz w:val="20"/>
          <w:szCs w:val="20"/>
        </w:rPr>
        <w:t>}</w:t>
      </w:r>
      <w:r w:rsidRPr="00D75168">
        <w:rPr>
          <w:sz w:val="20"/>
          <w:szCs w:val="20"/>
        </w:rPr>
        <w:br/>
      </w:r>
      <w:r w:rsidRPr="00D75168">
        <w:rPr>
          <w:rStyle w:val="CommentTok"/>
          <w:sz w:val="20"/>
          <w:szCs w:val="20"/>
        </w:rPr>
        <w:t xml:space="preserve"># </w:t>
      </w:r>
      <w:r w:rsidR="00D75168">
        <w:rPr>
          <w:rStyle w:val="CommentTok"/>
          <w:sz w:val="20"/>
          <w:szCs w:val="20"/>
        </w:rPr>
        <w:t>change the name of the modules</w:t>
      </w:r>
      <w:r w:rsidRPr="00D75168">
        <w:rPr>
          <w:sz w:val="20"/>
          <w:szCs w:val="20"/>
        </w:rPr>
        <w:br/>
      </w:r>
      <w:r w:rsidRPr="00D75168">
        <w:rPr>
          <w:rStyle w:val="KeywordTok"/>
          <w:sz w:val="20"/>
          <w:szCs w:val="20"/>
        </w:rPr>
        <w:t>names</w:t>
      </w:r>
      <w:r w:rsidRPr="00D75168">
        <w:rPr>
          <w:rStyle w:val="NormalTok"/>
          <w:sz w:val="20"/>
          <w:szCs w:val="20"/>
        </w:rPr>
        <w:t>(</w:t>
      </w:r>
      <w:proofErr w:type="spellStart"/>
      <w:r w:rsidRPr="00D75168">
        <w:rPr>
          <w:rStyle w:val="NormalTok"/>
          <w:sz w:val="20"/>
          <w:szCs w:val="20"/>
        </w:rPr>
        <w:t>module_genes</w:t>
      </w:r>
      <w:proofErr w:type="spellEnd"/>
      <w:r w:rsidRPr="00D75168">
        <w:rPr>
          <w:rStyle w:val="NormalTok"/>
          <w:sz w:val="20"/>
          <w:szCs w:val="20"/>
        </w:rPr>
        <w:t>) &lt;-</w:t>
      </w:r>
      <w:r w:rsidRPr="00D75168">
        <w:rPr>
          <w:rStyle w:val="StringTok"/>
          <w:sz w:val="20"/>
          <w:szCs w:val="20"/>
        </w:rPr>
        <w:t xml:space="preserve"> </w:t>
      </w:r>
      <w:proofErr w:type="spellStart"/>
      <w:r w:rsidRPr="00D75168">
        <w:rPr>
          <w:rStyle w:val="NormalTok"/>
          <w:sz w:val="20"/>
          <w:szCs w:val="20"/>
        </w:rPr>
        <w:t>module_ids</w:t>
      </w:r>
      <w:r w:rsidRPr="00D75168">
        <w:rPr>
          <w:rStyle w:val="OperatorTok"/>
          <w:sz w:val="20"/>
          <w:szCs w:val="20"/>
        </w:rPr>
        <w:t>$</w:t>
      </w:r>
      <w:r w:rsidRPr="00D75168">
        <w:rPr>
          <w:rStyle w:val="NormalTok"/>
          <w:sz w:val="20"/>
          <w:szCs w:val="20"/>
        </w:rPr>
        <w:t>new_labels</w:t>
      </w:r>
      <w:proofErr w:type="spellEnd"/>
      <w:r w:rsidRPr="00D75168">
        <w:rPr>
          <w:sz w:val="20"/>
          <w:szCs w:val="20"/>
        </w:rPr>
        <w:br/>
      </w:r>
    </w:p>
    <w:p w14:paraId="64444999" w14:textId="77777777" w:rsidR="00210FEC" w:rsidRPr="00D75168" w:rsidRDefault="00307860">
      <w:pPr>
        <w:pStyle w:val="SourceCode"/>
        <w:rPr>
          <w:sz w:val="20"/>
          <w:szCs w:val="20"/>
        </w:rPr>
      </w:pPr>
      <w:r w:rsidRPr="00D75168">
        <w:rPr>
          <w:rStyle w:val="NormalTok"/>
          <w:sz w:val="20"/>
          <w:szCs w:val="20"/>
        </w:rPr>
        <w:t>## MAKE YOUR LIST OF GENES OF INTEREST ##</w:t>
      </w:r>
      <w:r w:rsidRPr="00D75168">
        <w:rPr>
          <w:sz w:val="20"/>
          <w:szCs w:val="20"/>
        </w:rPr>
        <w:br/>
      </w:r>
      <w:r w:rsidRPr="00D75168">
        <w:rPr>
          <w:sz w:val="20"/>
          <w:szCs w:val="20"/>
        </w:rPr>
        <w:br/>
      </w:r>
      <w:r w:rsidRPr="00D75168">
        <w:rPr>
          <w:rStyle w:val="CommentTok"/>
          <w:sz w:val="20"/>
          <w:szCs w:val="20"/>
        </w:rPr>
        <w:t># LIST ONE - WGCNA modules</w:t>
      </w:r>
      <w:r w:rsidRPr="00D75168">
        <w:rPr>
          <w:sz w:val="20"/>
          <w:szCs w:val="20"/>
        </w:rPr>
        <w:br/>
      </w:r>
      <w:r w:rsidRPr="00D75168">
        <w:rPr>
          <w:rStyle w:val="NormalTok"/>
          <w:sz w:val="20"/>
          <w:szCs w:val="20"/>
        </w:rPr>
        <w:t>list1 &lt;-</w:t>
      </w:r>
      <w:r w:rsidRPr="00D75168">
        <w:rPr>
          <w:rStyle w:val="StringTok"/>
          <w:sz w:val="20"/>
          <w:szCs w:val="20"/>
        </w:rPr>
        <w:t xml:space="preserve"> </w:t>
      </w:r>
      <w:r w:rsidRPr="00D75168">
        <w:rPr>
          <w:rStyle w:val="NormalTok"/>
          <w:sz w:val="20"/>
          <w:szCs w:val="20"/>
        </w:rPr>
        <w:t>module_genes</w:t>
      </w:r>
      <w:r w:rsidRPr="00D75168">
        <w:rPr>
          <w:sz w:val="20"/>
          <w:szCs w:val="20"/>
        </w:rPr>
        <w:br/>
      </w:r>
      <w:proofErr w:type="gramStart"/>
      <w:r w:rsidRPr="00D75168">
        <w:rPr>
          <w:rStyle w:val="KeywordTok"/>
          <w:sz w:val="20"/>
          <w:szCs w:val="20"/>
        </w:rPr>
        <w:t>sapply</w:t>
      </w:r>
      <w:r w:rsidRPr="00D75168">
        <w:rPr>
          <w:rStyle w:val="NormalTok"/>
          <w:sz w:val="20"/>
          <w:szCs w:val="20"/>
        </w:rPr>
        <w:t>(</w:t>
      </w:r>
      <w:proofErr w:type="gramEnd"/>
      <w:r w:rsidRPr="00D75168">
        <w:rPr>
          <w:rStyle w:val="NormalTok"/>
          <w:sz w:val="20"/>
          <w:szCs w:val="20"/>
        </w:rPr>
        <w:t>list1, length)</w:t>
      </w:r>
    </w:p>
    <w:p w14:paraId="2AC857E3" w14:textId="77777777" w:rsidR="00210FEC" w:rsidRPr="00D75168" w:rsidRDefault="00307860">
      <w:pPr>
        <w:pStyle w:val="SourceCode"/>
        <w:rPr>
          <w:sz w:val="20"/>
          <w:szCs w:val="20"/>
        </w:rPr>
      </w:pPr>
      <w:r w:rsidRPr="00D75168">
        <w:rPr>
          <w:rStyle w:val="VerbatimChar"/>
          <w:sz w:val="20"/>
          <w:szCs w:val="20"/>
        </w:rPr>
        <w:t>#</w:t>
      </w:r>
      <w:proofErr w:type="gramStart"/>
      <w:r w:rsidRPr="00D75168">
        <w:rPr>
          <w:rStyle w:val="VerbatimChar"/>
          <w:sz w:val="20"/>
          <w:szCs w:val="20"/>
        </w:rPr>
        <w:t>#  module</w:t>
      </w:r>
      <w:proofErr w:type="gramEnd"/>
      <w:r w:rsidRPr="00D75168">
        <w:rPr>
          <w:rStyle w:val="VerbatimChar"/>
          <w:sz w:val="20"/>
          <w:szCs w:val="20"/>
        </w:rPr>
        <w:t xml:space="preserve">-1  module-2  module-3  module-4  module-5  module-6  module-7  module-8 </w:t>
      </w:r>
      <w:r w:rsidRPr="00D75168">
        <w:rPr>
          <w:sz w:val="20"/>
          <w:szCs w:val="20"/>
        </w:rPr>
        <w:br/>
      </w:r>
      <w:r w:rsidRPr="00D75168">
        <w:rPr>
          <w:rStyle w:val="VerbatimChar"/>
          <w:sz w:val="20"/>
          <w:szCs w:val="20"/>
        </w:rPr>
        <w:t xml:space="preserve">##       403        56       922      2269       127       179       664      2616 </w:t>
      </w:r>
      <w:r w:rsidRPr="00D75168">
        <w:rPr>
          <w:sz w:val="20"/>
          <w:szCs w:val="20"/>
        </w:rPr>
        <w:br/>
      </w:r>
      <w:r w:rsidRPr="00D75168">
        <w:rPr>
          <w:rStyle w:val="VerbatimChar"/>
          <w:sz w:val="20"/>
          <w:szCs w:val="20"/>
        </w:rPr>
        <w:t xml:space="preserve">##  module-9 module-10 module-11 module-12 </w:t>
      </w:r>
      <w:r w:rsidRPr="00D75168">
        <w:rPr>
          <w:sz w:val="20"/>
          <w:szCs w:val="20"/>
        </w:rPr>
        <w:br/>
      </w:r>
      <w:r w:rsidRPr="00D75168">
        <w:rPr>
          <w:rStyle w:val="VerbatimChar"/>
          <w:sz w:val="20"/>
          <w:szCs w:val="20"/>
        </w:rPr>
        <w:t>##       209        66      1533        95</w:t>
      </w:r>
    </w:p>
    <w:p w14:paraId="62E0691E" w14:textId="77777777" w:rsidR="00936D59" w:rsidRPr="00D75168" w:rsidRDefault="00936D59">
      <w:pPr>
        <w:pStyle w:val="SourceCode"/>
        <w:rPr>
          <w:rStyle w:val="NormalTok"/>
          <w:sz w:val="20"/>
          <w:szCs w:val="20"/>
        </w:rPr>
      </w:pPr>
    </w:p>
    <w:p w14:paraId="562D92F1" w14:textId="77777777" w:rsidR="00210FEC" w:rsidRPr="00D75168" w:rsidRDefault="00307860">
      <w:pPr>
        <w:pStyle w:val="SourceCode"/>
        <w:rPr>
          <w:sz w:val="20"/>
          <w:szCs w:val="20"/>
        </w:rPr>
      </w:pPr>
      <w:r w:rsidRPr="00D75168">
        <w:rPr>
          <w:rStyle w:val="NormalTok"/>
          <w:sz w:val="20"/>
          <w:szCs w:val="20"/>
        </w:rPr>
        <w:t>## LIST TWO - rhythmic genes</w:t>
      </w:r>
      <w:r w:rsidRPr="00D75168">
        <w:rPr>
          <w:sz w:val="20"/>
          <w:szCs w:val="20"/>
        </w:rPr>
        <w:br/>
      </w:r>
      <w:r w:rsidRPr="00D75168">
        <w:rPr>
          <w:rStyle w:val="NormalTok"/>
          <w:sz w:val="20"/>
          <w:szCs w:val="20"/>
        </w:rPr>
        <w:t>list2 &lt;-</w:t>
      </w:r>
      <w:r w:rsidRPr="00D75168">
        <w:rPr>
          <w:rStyle w:val="StringTok"/>
          <w:sz w:val="20"/>
          <w:szCs w:val="20"/>
        </w:rPr>
        <w:t xml:space="preserve"> </w:t>
      </w:r>
      <w:proofErr w:type="gramStart"/>
      <w:r w:rsidRPr="00D75168">
        <w:rPr>
          <w:rStyle w:val="KeywordTok"/>
          <w:sz w:val="20"/>
          <w:szCs w:val="20"/>
        </w:rPr>
        <w:t>list</w:t>
      </w:r>
      <w:r w:rsidRPr="00D75168">
        <w:rPr>
          <w:rStyle w:val="NormalTok"/>
          <w:sz w:val="20"/>
          <w:szCs w:val="20"/>
        </w:rPr>
        <w:t>(</w:t>
      </w:r>
      <w:proofErr w:type="gramEnd"/>
      <w:r w:rsidRPr="00D75168">
        <w:rPr>
          <w:rStyle w:val="NormalTok"/>
          <w:sz w:val="20"/>
          <w:szCs w:val="20"/>
        </w:rPr>
        <w:t>for.rhy, nur.rhy, for.rhy.</w:t>
      </w:r>
      <w:r w:rsidRPr="00D75168">
        <w:rPr>
          <w:rStyle w:val="DecValTok"/>
          <w:sz w:val="20"/>
          <w:szCs w:val="20"/>
        </w:rPr>
        <w:t>12</w:t>
      </w:r>
      <w:r w:rsidRPr="00D75168">
        <w:rPr>
          <w:rStyle w:val="NormalTok"/>
          <w:sz w:val="20"/>
          <w:szCs w:val="20"/>
        </w:rPr>
        <w:t>, nur.rhy.</w:t>
      </w:r>
      <w:r w:rsidRPr="00D75168">
        <w:rPr>
          <w:rStyle w:val="DecValTok"/>
          <w:sz w:val="20"/>
          <w:szCs w:val="20"/>
        </w:rPr>
        <w:t>12</w:t>
      </w:r>
      <w:r w:rsidRPr="00D75168">
        <w:rPr>
          <w:rStyle w:val="NormalTok"/>
          <w:sz w:val="20"/>
          <w:szCs w:val="20"/>
        </w:rPr>
        <w:t>, for.rhy.</w:t>
      </w:r>
      <w:r w:rsidRPr="00D75168">
        <w:rPr>
          <w:rStyle w:val="DecValTok"/>
          <w:sz w:val="20"/>
          <w:szCs w:val="20"/>
        </w:rPr>
        <w:t>8</w:t>
      </w:r>
      <w:r w:rsidRPr="00D75168">
        <w:rPr>
          <w:rStyle w:val="NormalTok"/>
          <w:sz w:val="20"/>
          <w:szCs w:val="20"/>
        </w:rPr>
        <w:t>, nur.rhy.</w:t>
      </w:r>
      <w:r w:rsidRPr="00D75168">
        <w:rPr>
          <w:rStyle w:val="DecValTok"/>
          <w:sz w:val="20"/>
          <w:szCs w:val="20"/>
        </w:rPr>
        <w:t>8</w:t>
      </w:r>
      <w:r w:rsidRPr="00D75168">
        <w:rPr>
          <w:rStyle w:val="NormalTok"/>
          <w:sz w:val="20"/>
          <w:szCs w:val="20"/>
        </w:rPr>
        <w:t>)</w:t>
      </w:r>
      <w:r w:rsidRPr="00D75168">
        <w:rPr>
          <w:sz w:val="20"/>
          <w:szCs w:val="20"/>
        </w:rPr>
        <w:br/>
      </w:r>
      <w:r w:rsidRPr="00D75168">
        <w:rPr>
          <w:rStyle w:val="KeywordTok"/>
          <w:sz w:val="20"/>
          <w:szCs w:val="20"/>
        </w:rPr>
        <w:t>names</w:t>
      </w:r>
      <w:r w:rsidRPr="00D75168">
        <w:rPr>
          <w:rStyle w:val="NormalTok"/>
          <w:sz w:val="20"/>
          <w:szCs w:val="20"/>
        </w:rPr>
        <w:t>(list2) &lt;-</w:t>
      </w:r>
      <w:r w:rsidRPr="00D75168">
        <w:rPr>
          <w:rStyle w:val="StringTok"/>
          <w:sz w:val="20"/>
          <w:szCs w:val="20"/>
        </w:rPr>
        <w:t xml:space="preserve"> </w:t>
      </w:r>
      <w:r w:rsidRPr="00D75168">
        <w:rPr>
          <w:rStyle w:val="KeywordTok"/>
          <w:sz w:val="20"/>
          <w:szCs w:val="20"/>
        </w:rPr>
        <w:t>c</w:t>
      </w:r>
      <w:r w:rsidRPr="00D75168">
        <w:rPr>
          <w:rStyle w:val="NormalTok"/>
          <w:sz w:val="20"/>
          <w:szCs w:val="20"/>
        </w:rPr>
        <w:t>(</w:t>
      </w:r>
      <w:r w:rsidRPr="00D75168">
        <w:rPr>
          <w:rStyle w:val="StringTok"/>
          <w:sz w:val="20"/>
          <w:szCs w:val="20"/>
        </w:rPr>
        <w:t>"for24"</w:t>
      </w:r>
      <w:r w:rsidRPr="00D75168">
        <w:rPr>
          <w:rStyle w:val="NormalTok"/>
          <w:sz w:val="20"/>
          <w:szCs w:val="20"/>
        </w:rPr>
        <w:t xml:space="preserve">, </w:t>
      </w:r>
      <w:r w:rsidRPr="00D75168">
        <w:rPr>
          <w:rStyle w:val="StringTok"/>
          <w:sz w:val="20"/>
          <w:szCs w:val="20"/>
        </w:rPr>
        <w:t>"nur24"</w:t>
      </w:r>
      <w:r w:rsidRPr="00D75168">
        <w:rPr>
          <w:rStyle w:val="NormalTok"/>
          <w:sz w:val="20"/>
          <w:szCs w:val="20"/>
        </w:rPr>
        <w:t xml:space="preserve">, </w:t>
      </w:r>
      <w:r w:rsidRPr="00D75168">
        <w:rPr>
          <w:rStyle w:val="StringTok"/>
          <w:sz w:val="20"/>
          <w:szCs w:val="20"/>
        </w:rPr>
        <w:t>"for12"</w:t>
      </w:r>
      <w:r w:rsidRPr="00D75168">
        <w:rPr>
          <w:rStyle w:val="NormalTok"/>
          <w:sz w:val="20"/>
          <w:szCs w:val="20"/>
        </w:rPr>
        <w:t>,</w:t>
      </w:r>
      <w:r w:rsidRPr="00D75168">
        <w:rPr>
          <w:rStyle w:val="StringTok"/>
          <w:sz w:val="20"/>
          <w:szCs w:val="20"/>
        </w:rPr>
        <w:t>"nur12"</w:t>
      </w:r>
      <w:r w:rsidRPr="00D75168">
        <w:rPr>
          <w:rStyle w:val="NormalTok"/>
          <w:sz w:val="20"/>
          <w:szCs w:val="20"/>
        </w:rPr>
        <w:t xml:space="preserve">, </w:t>
      </w:r>
      <w:r w:rsidRPr="00D75168">
        <w:rPr>
          <w:rStyle w:val="StringTok"/>
          <w:sz w:val="20"/>
          <w:szCs w:val="20"/>
        </w:rPr>
        <w:t>"for8"</w:t>
      </w:r>
      <w:r w:rsidRPr="00D75168">
        <w:rPr>
          <w:rStyle w:val="NormalTok"/>
          <w:sz w:val="20"/>
          <w:szCs w:val="20"/>
        </w:rPr>
        <w:t xml:space="preserve">, </w:t>
      </w:r>
      <w:r w:rsidRPr="00D75168">
        <w:rPr>
          <w:rStyle w:val="StringTok"/>
          <w:sz w:val="20"/>
          <w:szCs w:val="20"/>
        </w:rPr>
        <w:t>"nur8"</w:t>
      </w:r>
      <w:r w:rsidRPr="00D75168">
        <w:rPr>
          <w:rStyle w:val="NormalTok"/>
          <w:sz w:val="20"/>
          <w:szCs w:val="20"/>
        </w:rPr>
        <w:t>)</w:t>
      </w:r>
      <w:r w:rsidRPr="00D75168">
        <w:rPr>
          <w:sz w:val="20"/>
          <w:szCs w:val="20"/>
        </w:rPr>
        <w:br/>
      </w:r>
      <w:r w:rsidRPr="00D75168">
        <w:rPr>
          <w:rStyle w:val="KeywordTok"/>
          <w:sz w:val="20"/>
          <w:szCs w:val="20"/>
        </w:rPr>
        <w:t>sapply</w:t>
      </w:r>
      <w:r w:rsidRPr="00D75168">
        <w:rPr>
          <w:rStyle w:val="NormalTok"/>
          <w:sz w:val="20"/>
          <w:szCs w:val="20"/>
        </w:rPr>
        <w:t>(list2, length)</w:t>
      </w:r>
    </w:p>
    <w:p w14:paraId="2D6B08BC" w14:textId="77777777" w:rsidR="00210FEC" w:rsidRPr="00D75168" w:rsidRDefault="00307860">
      <w:pPr>
        <w:pStyle w:val="SourceCode"/>
        <w:rPr>
          <w:sz w:val="20"/>
          <w:szCs w:val="20"/>
        </w:rPr>
      </w:pPr>
      <w:r w:rsidRPr="00D75168">
        <w:rPr>
          <w:rStyle w:val="VerbatimChar"/>
          <w:sz w:val="20"/>
          <w:szCs w:val="20"/>
        </w:rPr>
        <w:t>## for24 nur24 for12 nur</w:t>
      </w:r>
      <w:proofErr w:type="gramStart"/>
      <w:r w:rsidRPr="00D75168">
        <w:rPr>
          <w:rStyle w:val="VerbatimChar"/>
          <w:sz w:val="20"/>
          <w:szCs w:val="20"/>
        </w:rPr>
        <w:t>12  for</w:t>
      </w:r>
      <w:proofErr w:type="gramEnd"/>
      <w:r w:rsidRPr="00D75168">
        <w:rPr>
          <w:rStyle w:val="VerbatimChar"/>
          <w:sz w:val="20"/>
          <w:szCs w:val="20"/>
        </w:rPr>
        <w:t xml:space="preserve">8  nur8 </w:t>
      </w:r>
      <w:r w:rsidRPr="00D75168">
        <w:rPr>
          <w:sz w:val="20"/>
          <w:szCs w:val="20"/>
        </w:rPr>
        <w:br/>
      </w:r>
      <w:r w:rsidRPr="00D75168">
        <w:rPr>
          <w:rStyle w:val="VerbatimChar"/>
          <w:sz w:val="20"/>
          <w:szCs w:val="20"/>
        </w:rPr>
        <w:t>##  3569  1367   148   193   229   550</w:t>
      </w:r>
    </w:p>
    <w:p w14:paraId="7E3ADE53" w14:textId="77777777" w:rsidR="00936D59" w:rsidRPr="00D75168" w:rsidRDefault="00936D59">
      <w:pPr>
        <w:pStyle w:val="SourceCode"/>
        <w:rPr>
          <w:rStyle w:val="NormalTok"/>
          <w:sz w:val="20"/>
          <w:szCs w:val="20"/>
        </w:rPr>
      </w:pPr>
    </w:p>
    <w:p w14:paraId="337001AD" w14:textId="77777777" w:rsidR="00210FEC" w:rsidRPr="00D75168" w:rsidRDefault="00307860">
      <w:pPr>
        <w:pStyle w:val="SourceCode"/>
        <w:rPr>
          <w:rFonts w:ascii="Consolas" w:hAnsi="Consolas"/>
          <w:b/>
          <w:color w:val="204A87"/>
          <w:sz w:val="20"/>
          <w:szCs w:val="20"/>
          <w:shd w:val="clear" w:color="auto" w:fill="F8F8F8"/>
        </w:rPr>
      </w:pPr>
      <w:r w:rsidRPr="00D75168">
        <w:rPr>
          <w:rStyle w:val="NormalTok"/>
          <w:sz w:val="20"/>
          <w:szCs w:val="20"/>
        </w:rPr>
        <w:t>## CHECK FOR OVERLAP</w:t>
      </w:r>
      <w:r w:rsidRPr="00D75168">
        <w:rPr>
          <w:sz w:val="20"/>
          <w:szCs w:val="20"/>
        </w:rPr>
        <w:br/>
      </w:r>
      <w:r w:rsidRPr="00D75168">
        <w:rPr>
          <w:rStyle w:val="NormalTok"/>
          <w:sz w:val="20"/>
          <w:szCs w:val="20"/>
        </w:rPr>
        <w:t>## make a GOM object</w:t>
      </w:r>
      <w:r w:rsidRPr="00D75168">
        <w:rPr>
          <w:sz w:val="20"/>
          <w:szCs w:val="20"/>
        </w:rPr>
        <w:br/>
      </w:r>
      <w:r w:rsidRPr="00D75168">
        <w:rPr>
          <w:rStyle w:val="NormalTok"/>
          <w:sz w:val="20"/>
          <w:szCs w:val="20"/>
        </w:rPr>
        <w:t>gom.1v2 &lt;-</w:t>
      </w:r>
      <w:r w:rsidRPr="00D75168">
        <w:rPr>
          <w:rStyle w:val="StringTok"/>
          <w:sz w:val="20"/>
          <w:szCs w:val="20"/>
        </w:rPr>
        <w:t xml:space="preserve"> </w:t>
      </w:r>
      <w:proofErr w:type="spellStart"/>
      <w:proofErr w:type="gramStart"/>
      <w:r w:rsidRPr="00D75168">
        <w:rPr>
          <w:rStyle w:val="KeywordTok"/>
          <w:sz w:val="20"/>
          <w:szCs w:val="20"/>
        </w:rPr>
        <w:t>newGOM</w:t>
      </w:r>
      <w:proofErr w:type="spellEnd"/>
      <w:r w:rsidRPr="00D75168">
        <w:rPr>
          <w:rStyle w:val="NormalTok"/>
          <w:sz w:val="20"/>
          <w:szCs w:val="20"/>
        </w:rPr>
        <w:t>(</w:t>
      </w:r>
      <w:proofErr w:type="gramEnd"/>
      <w:r w:rsidRPr="00D75168">
        <w:rPr>
          <w:rStyle w:val="NormalTok"/>
          <w:sz w:val="20"/>
          <w:szCs w:val="20"/>
        </w:rPr>
        <w:t>list1, list2,</w:t>
      </w:r>
      <w:r w:rsidRPr="00D75168">
        <w:rPr>
          <w:sz w:val="20"/>
          <w:szCs w:val="20"/>
        </w:rPr>
        <w:br/>
      </w:r>
      <w:r w:rsidRPr="00D75168">
        <w:rPr>
          <w:rStyle w:val="NormalTok"/>
          <w:sz w:val="20"/>
          <w:szCs w:val="20"/>
        </w:rPr>
        <w:t xml:space="preserve">       </w:t>
      </w:r>
      <w:proofErr w:type="spellStart"/>
      <w:r w:rsidRPr="00D75168">
        <w:rPr>
          <w:rStyle w:val="DataTypeTok"/>
          <w:sz w:val="20"/>
          <w:szCs w:val="20"/>
        </w:rPr>
        <w:t>genome.size</w:t>
      </w:r>
      <w:proofErr w:type="spellEnd"/>
      <w:r w:rsidRPr="00D75168">
        <w:rPr>
          <w:rStyle w:val="DataTypeTok"/>
          <w:sz w:val="20"/>
          <w:szCs w:val="20"/>
        </w:rPr>
        <w:t xml:space="preserve"> =</w:t>
      </w:r>
      <w:r w:rsidRPr="00D75168">
        <w:rPr>
          <w:rStyle w:val="NormalTok"/>
          <w:sz w:val="20"/>
          <w:szCs w:val="20"/>
        </w:rPr>
        <w:t xml:space="preserve"> </w:t>
      </w:r>
      <w:proofErr w:type="spellStart"/>
      <w:r w:rsidRPr="00D75168">
        <w:rPr>
          <w:rStyle w:val="NormalTok"/>
          <w:sz w:val="20"/>
          <w:szCs w:val="20"/>
        </w:rPr>
        <w:t>nGenes</w:t>
      </w:r>
      <w:proofErr w:type="spellEnd"/>
      <w:r w:rsidRPr="00D75168">
        <w:rPr>
          <w:rStyle w:val="NormalTok"/>
          <w:sz w:val="20"/>
          <w:szCs w:val="20"/>
        </w:rPr>
        <w:t>)</w:t>
      </w:r>
      <w:r w:rsidRPr="00D75168">
        <w:rPr>
          <w:sz w:val="20"/>
          <w:szCs w:val="20"/>
        </w:rPr>
        <w:br/>
      </w:r>
      <w:r w:rsidRPr="00D75168">
        <w:rPr>
          <w:sz w:val="20"/>
          <w:szCs w:val="20"/>
        </w:rPr>
        <w:br/>
      </w:r>
      <w:proofErr w:type="spellStart"/>
      <w:r w:rsidRPr="00D75168">
        <w:rPr>
          <w:rStyle w:val="KeywordTok"/>
          <w:sz w:val="20"/>
          <w:szCs w:val="20"/>
        </w:rPr>
        <w:t>drawHeatmap</w:t>
      </w:r>
      <w:proofErr w:type="spellEnd"/>
      <w:r w:rsidRPr="00D75168">
        <w:rPr>
          <w:rStyle w:val="NormalTok"/>
          <w:sz w:val="20"/>
          <w:szCs w:val="20"/>
        </w:rPr>
        <w:t>(gom.1v2,</w:t>
      </w:r>
      <w:r w:rsidRPr="00D75168">
        <w:rPr>
          <w:sz w:val="20"/>
          <w:szCs w:val="20"/>
        </w:rPr>
        <w:br/>
      </w:r>
      <w:r w:rsidRPr="00D75168">
        <w:rPr>
          <w:rStyle w:val="NormalTok"/>
          <w:sz w:val="20"/>
          <w:szCs w:val="20"/>
        </w:rPr>
        <w:t xml:space="preserve">              </w:t>
      </w:r>
      <w:proofErr w:type="spellStart"/>
      <w:r w:rsidRPr="00D75168">
        <w:rPr>
          <w:rStyle w:val="DataTypeTok"/>
          <w:sz w:val="20"/>
          <w:szCs w:val="20"/>
        </w:rPr>
        <w:t>adj.p</w:t>
      </w:r>
      <w:proofErr w:type="spellEnd"/>
      <w:r w:rsidRPr="00D75168">
        <w:rPr>
          <w:rStyle w:val="DataTypeTok"/>
          <w:sz w:val="20"/>
          <w:szCs w:val="20"/>
        </w:rPr>
        <w:t>=</w:t>
      </w:r>
      <w:r w:rsidRPr="00D75168">
        <w:rPr>
          <w:rStyle w:val="NormalTok"/>
          <w:sz w:val="20"/>
          <w:szCs w:val="20"/>
        </w:rPr>
        <w:t>T,</w:t>
      </w:r>
      <w:r w:rsidRPr="00D75168">
        <w:rPr>
          <w:sz w:val="20"/>
          <w:szCs w:val="20"/>
        </w:rPr>
        <w:br/>
      </w:r>
      <w:r w:rsidRPr="00D75168">
        <w:rPr>
          <w:rStyle w:val="NormalTok"/>
          <w:sz w:val="20"/>
          <w:szCs w:val="20"/>
        </w:rPr>
        <w:t xml:space="preserve">              </w:t>
      </w:r>
      <w:r w:rsidRPr="00D75168">
        <w:rPr>
          <w:rStyle w:val="DataTypeTok"/>
          <w:sz w:val="20"/>
          <w:szCs w:val="20"/>
        </w:rPr>
        <w:t>cutoff=</w:t>
      </w:r>
      <w:r w:rsidRPr="00D75168">
        <w:rPr>
          <w:rStyle w:val="FloatTok"/>
          <w:sz w:val="20"/>
          <w:szCs w:val="20"/>
        </w:rPr>
        <w:t>0.05</w:t>
      </w:r>
      <w:r w:rsidRPr="00D75168">
        <w:rPr>
          <w:rStyle w:val="NormalTok"/>
          <w:sz w:val="20"/>
          <w:szCs w:val="20"/>
        </w:rPr>
        <w:t>,</w:t>
      </w:r>
      <w:r w:rsidRPr="00D75168">
        <w:rPr>
          <w:sz w:val="20"/>
          <w:szCs w:val="20"/>
        </w:rPr>
        <w:br/>
      </w:r>
      <w:r w:rsidRPr="00D75168">
        <w:rPr>
          <w:rStyle w:val="NormalTok"/>
          <w:sz w:val="20"/>
          <w:szCs w:val="20"/>
        </w:rPr>
        <w:t xml:space="preserve">              </w:t>
      </w:r>
      <w:r w:rsidRPr="00D75168">
        <w:rPr>
          <w:rStyle w:val="DataTypeTok"/>
          <w:sz w:val="20"/>
          <w:szCs w:val="20"/>
        </w:rPr>
        <w:t>what=</w:t>
      </w:r>
      <w:r w:rsidRPr="00D75168">
        <w:rPr>
          <w:rStyle w:val="StringTok"/>
          <w:sz w:val="20"/>
          <w:szCs w:val="20"/>
        </w:rPr>
        <w:t>"</w:t>
      </w:r>
      <w:proofErr w:type="spellStart"/>
      <w:r w:rsidRPr="00D75168">
        <w:rPr>
          <w:rStyle w:val="StringTok"/>
          <w:sz w:val="20"/>
          <w:szCs w:val="20"/>
        </w:rPr>
        <w:t>odds.ratio</w:t>
      </w:r>
      <w:proofErr w:type="spellEnd"/>
      <w:r w:rsidRPr="00D75168">
        <w:rPr>
          <w:rStyle w:val="StringTok"/>
          <w:sz w:val="20"/>
          <w:szCs w:val="20"/>
        </w:rPr>
        <w:t>"</w:t>
      </w:r>
      <w:r w:rsidRPr="00D75168">
        <w:rPr>
          <w:rStyle w:val="NormalTok"/>
          <w:sz w:val="20"/>
          <w:szCs w:val="20"/>
        </w:rPr>
        <w:t>,</w:t>
      </w:r>
      <w:r w:rsidRPr="00D75168">
        <w:rPr>
          <w:sz w:val="20"/>
          <w:szCs w:val="20"/>
        </w:rPr>
        <w:br/>
      </w:r>
      <w:r w:rsidRPr="00D75168">
        <w:rPr>
          <w:rStyle w:val="NormalTok"/>
          <w:sz w:val="20"/>
          <w:szCs w:val="20"/>
        </w:rPr>
        <w:t xml:space="preserve">              </w:t>
      </w:r>
      <w:r w:rsidRPr="00D75168">
        <w:rPr>
          <w:rStyle w:val="CommentTok"/>
          <w:sz w:val="20"/>
          <w:szCs w:val="20"/>
        </w:rPr>
        <w:t># what="Jaccard",</w:t>
      </w:r>
      <w:r w:rsidRPr="00D75168">
        <w:rPr>
          <w:sz w:val="20"/>
          <w:szCs w:val="20"/>
        </w:rPr>
        <w:br/>
      </w:r>
      <w:r w:rsidRPr="00D75168">
        <w:rPr>
          <w:rStyle w:val="NormalTok"/>
          <w:sz w:val="20"/>
          <w:szCs w:val="20"/>
        </w:rPr>
        <w:t xml:space="preserve">              </w:t>
      </w:r>
      <w:proofErr w:type="spellStart"/>
      <w:r w:rsidRPr="00D75168">
        <w:rPr>
          <w:rStyle w:val="DataTypeTok"/>
          <w:sz w:val="20"/>
          <w:szCs w:val="20"/>
        </w:rPr>
        <w:t>log.scale</w:t>
      </w:r>
      <w:proofErr w:type="spellEnd"/>
      <w:r w:rsidRPr="00D75168">
        <w:rPr>
          <w:rStyle w:val="DataTypeTok"/>
          <w:sz w:val="20"/>
          <w:szCs w:val="20"/>
        </w:rPr>
        <w:t xml:space="preserve"> =</w:t>
      </w:r>
      <w:r w:rsidRPr="00D75168">
        <w:rPr>
          <w:rStyle w:val="NormalTok"/>
          <w:sz w:val="20"/>
          <w:szCs w:val="20"/>
        </w:rPr>
        <w:t xml:space="preserve"> T,</w:t>
      </w:r>
      <w:r w:rsidRPr="00D75168">
        <w:rPr>
          <w:sz w:val="20"/>
          <w:szCs w:val="20"/>
        </w:rPr>
        <w:br/>
      </w:r>
      <w:r w:rsidRPr="00D75168">
        <w:rPr>
          <w:rStyle w:val="NormalTok"/>
          <w:sz w:val="20"/>
          <w:szCs w:val="20"/>
        </w:rPr>
        <w:t xml:space="preserve">              </w:t>
      </w:r>
      <w:r w:rsidRPr="00D75168">
        <w:rPr>
          <w:rStyle w:val="DataTypeTok"/>
          <w:sz w:val="20"/>
          <w:szCs w:val="20"/>
        </w:rPr>
        <w:t>note.col =</w:t>
      </w:r>
      <w:r w:rsidRPr="00D75168">
        <w:rPr>
          <w:rStyle w:val="NormalTok"/>
          <w:sz w:val="20"/>
          <w:szCs w:val="20"/>
        </w:rPr>
        <w:t xml:space="preserve"> </w:t>
      </w:r>
      <w:r w:rsidRPr="00D75168">
        <w:rPr>
          <w:rStyle w:val="StringTok"/>
          <w:sz w:val="20"/>
          <w:szCs w:val="20"/>
        </w:rPr>
        <w:t>"grey80"</w:t>
      </w:r>
      <w:r w:rsidRPr="00D75168">
        <w:rPr>
          <w:rStyle w:val="NormalTok"/>
          <w:sz w:val="20"/>
          <w:szCs w:val="20"/>
        </w:rPr>
        <w:t>)</w:t>
      </w:r>
      <w:r w:rsidRPr="00D75168">
        <w:rPr>
          <w:sz w:val="20"/>
          <w:szCs w:val="20"/>
        </w:rPr>
        <w:br/>
      </w:r>
    </w:p>
    <w:p w14:paraId="6AFD167F" w14:textId="77777777" w:rsidR="00210FEC" w:rsidRDefault="00307860" w:rsidP="005B323E">
      <w:pPr>
        <w:pStyle w:val="FigurewithCaption"/>
        <w:jc w:val="center"/>
      </w:pPr>
      <w:r>
        <w:rPr>
          <w:noProof/>
        </w:rPr>
        <w:lastRenderedPageBreak/>
        <w:drawing>
          <wp:inline distT="0" distB="0" distL="0" distR="0" wp14:anchorId="411FCC43" wp14:editId="7BEBF2B0">
            <wp:extent cx="5334000" cy="4798793"/>
            <wp:effectExtent l="0" t="0" r="0" b="0"/>
            <wp:docPr id="11" name="Picture" descr="Gene-clusters with 24h-rhythmic genes"/>
            <wp:cNvGraphicFramePr/>
            <a:graphic xmlns:a="http://schemas.openxmlformats.org/drawingml/2006/main">
              <a:graphicData uri="http://schemas.openxmlformats.org/drawingml/2006/picture">
                <pic:pic xmlns:pic="http://schemas.openxmlformats.org/drawingml/2006/picture">
                  <pic:nvPicPr>
                    <pic:cNvPr id="0" name="Picture" descr="/Users/biplabendudas/Documents/GitHub/Das_and_deBekker_2021/results/figures/gom_1v2.png"/>
                    <pic:cNvPicPr>
                      <a:picLocks noChangeAspect="1" noChangeArrowheads="1"/>
                    </pic:cNvPicPr>
                  </pic:nvPicPr>
                  <pic:blipFill>
                    <a:blip r:embed="rId25"/>
                    <a:stretch>
                      <a:fillRect/>
                    </a:stretch>
                  </pic:blipFill>
                  <pic:spPr bwMode="auto">
                    <a:xfrm>
                      <a:off x="0" y="0"/>
                      <a:ext cx="5334000" cy="4798793"/>
                    </a:xfrm>
                    <a:prstGeom prst="rect">
                      <a:avLst/>
                    </a:prstGeom>
                    <a:noFill/>
                    <a:ln w="9525">
                      <a:noFill/>
                      <a:headEnd/>
                      <a:tailEnd/>
                    </a:ln>
                  </pic:spPr>
                </pic:pic>
              </a:graphicData>
            </a:graphic>
          </wp:inline>
        </w:drawing>
      </w:r>
    </w:p>
    <w:p w14:paraId="0A54FF60" w14:textId="6BA3355B" w:rsidR="00210FEC" w:rsidRDefault="00307860" w:rsidP="005B323E">
      <w:pPr>
        <w:pStyle w:val="ImageCaption"/>
        <w:jc w:val="center"/>
      </w:pPr>
      <w:r>
        <w:t>Gene-clusters with</w:t>
      </w:r>
      <w:r w:rsidR="007C1EE7">
        <w:t xml:space="preserve"> </w:t>
      </w:r>
      <w:r>
        <w:t>rhythmic genes</w:t>
      </w:r>
    </w:p>
    <w:p w14:paraId="79D5B574" w14:textId="3E6F41F0" w:rsidR="00210FEC" w:rsidRDefault="00307860">
      <w:pPr>
        <w:pStyle w:val="BodyText"/>
      </w:pPr>
      <w:r>
        <w:t xml:space="preserve">The above plot shows the </w:t>
      </w:r>
      <w:r w:rsidR="00A932BB">
        <w:t>result of the Fisher’s exact test performed for each module-geneset pair. The color of the boxes represents the odds-ratio (darker the green, higher is the odds-ratio) and the p-values are shown. Non-significant overlaps between module and geneset are indicated with a N.S. inside the box.</w:t>
      </w:r>
    </w:p>
    <w:p w14:paraId="4D417020" w14:textId="4C7C4349" w:rsidR="00A932BB" w:rsidRDefault="00A932BB">
      <w:pPr>
        <w:pStyle w:val="BodyText"/>
      </w:pPr>
      <w:r>
        <w:t>From the plot, we can see that the 24h-rhythmic genes are located in five of the twelve modules of the ant GCN (module-1, module-4, module-7, module-11, and module-12).</w:t>
      </w:r>
    </w:p>
    <w:p w14:paraId="4D3F4F54" w14:textId="2F402C91" w:rsidR="00E849B9" w:rsidRDefault="00E849B9">
      <w:pPr>
        <w:spacing w:after="200"/>
      </w:pPr>
      <w:r>
        <w:t>We can further annotate the rhythmic modules by identifying which of these five modules peak during the day and which peak at night</w:t>
      </w:r>
      <w:r w:rsidR="005B323E">
        <w:t xml:space="preserve"> in forager </w:t>
      </w:r>
      <w:ins w:id="40" w:author="Charissa De Bekker" w:date="2021-10-15T14:13:00Z">
        <w:r w:rsidR="000456C3">
          <w:t xml:space="preserve">and nurse </w:t>
        </w:r>
      </w:ins>
      <w:r w:rsidR="005B323E">
        <w:t>brains</w:t>
      </w:r>
      <w:r>
        <w:t>. To identify day- and night-peaking modules, we can</w:t>
      </w:r>
      <w:r w:rsidRPr="00E849B9">
        <w:t xml:space="preserve"> </w:t>
      </w:r>
      <w:r>
        <w:t>v</w:t>
      </w:r>
      <w:r w:rsidRPr="00E849B9">
        <w:t>isualize the daily expression of all genes in these rhythmic modules</w:t>
      </w:r>
      <w:r>
        <w:t xml:space="preserve"> as well as their module eigengene expression (shown below). </w:t>
      </w:r>
    </w:p>
    <w:p w14:paraId="046563B0" w14:textId="65F0BFA7" w:rsidR="00E849B9" w:rsidRDefault="00E849B9" w:rsidP="005B323E">
      <w:pPr>
        <w:spacing w:after="200"/>
        <w:jc w:val="center"/>
      </w:pPr>
      <w:r>
        <w:rPr>
          <w:noProof/>
        </w:rPr>
        <w:lastRenderedPageBreak/>
        <w:drawing>
          <wp:inline distT="0" distB="0" distL="0" distR="0" wp14:anchorId="5FF54CA6" wp14:editId="36AE8205">
            <wp:extent cx="5152180" cy="5869459"/>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01_figures_das_and_deBekker_2021.png"/>
                    <pic:cNvPicPr/>
                  </pic:nvPicPr>
                  <pic:blipFill rotWithShape="1">
                    <a:blip r:embed="rId26" cstate="print">
                      <a:extLst>
                        <a:ext uri="{28A0092B-C50C-407E-A947-70E740481C1C}">
                          <a14:useLocalDpi xmlns:a14="http://schemas.microsoft.com/office/drawing/2010/main" val="0"/>
                        </a:ext>
                      </a:extLst>
                    </a:blip>
                    <a:srcRect l="7894" t="53283" r="35528" b="2095"/>
                    <a:stretch/>
                  </pic:blipFill>
                  <pic:spPr bwMode="auto">
                    <a:xfrm>
                      <a:off x="0" y="0"/>
                      <a:ext cx="5168608" cy="5888174"/>
                    </a:xfrm>
                    <a:prstGeom prst="rect">
                      <a:avLst/>
                    </a:prstGeom>
                    <a:ln>
                      <a:noFill/>
                    </a:ln>
                    <a:extLst>
                      <a:ext uri="{53640926-AAD7-44D8-BBD7-CCE9431645EC}">
                        <a14:shadowObscured xmlns:a14="http://schemas.microsoft.com/office/drawing/2010/main"/>
                      </a:ext>
                    </a:extLst>
                  </pic:spPr>
                </pic:pic>
              </a:graphicData>
            </a:graphic>
          </wp:inline>
        </w:drawing>
      </w:r>
    </w:p>
    <w:p w14:paraId="114058A7" w14:textId="3BD9FDB9" w:rsidR="005B323E" w:rsidRDefault="005B323E" w:rsidP="005B323E">
      <w:pPr>
        <w:pStyle w:val="ImageCaption"/>
        <w:jc w:val="center"/>
      </w:pPr>
      <w:r>
        <w:t>Daily expression patterns of genes in rhythmic modules</w:t>
      </w:r>
    </w:p>
    <w:p w14:paraId="34E778C0" w14:textId="45CCF6F7" w:rsidR="005B323E" w:rsidRDefault="005B323E" w:rsidP="005B323E">
      <w:pPr>
        <w:pStyle w:val="ImageCaption"/>
        <w:jc w:val="center"/>
        <w:rPr>
          <w:i w:val="0"/>
        </w:rPr>
      </w:pPr>
      <w:r>
        <w:rPr>
          <w:i w:val="0"/>
        </w:rPr>
        <w:t>Red lines: gene expression, black lines: module eigengene expression</w:t>
      </w:r>
    </w:p>
    <w:p w14:paraId="0F5A5CE5" w14:textId="77777777" w:rsidR="007C1EE7" w:rsidRDefault="007C1EE7" w:rsidP="007C1EE7">
      <w:pPr>
        <w:spacing w:after="200"/>
        <w:rPr>
          <w:b/>
        </w:rPr>
      </w:pPr>
    </w:p>
    <w:p w14:paraId="0A7F99E6" w14:textId="1526DF8A" w:rsidR="007C1EE7" w:rsidRPr="007C1EE7" w:rsidRDefault="007C1EE7" w:rsidP="007C1EE7">
      <w:pPr>
        <w:spacing w:after="200"/>
        <w:rPr>
          <w:b/>
          <w:sz w:val="28"/>
        </w:rPr>
      </w:pPr>
      <w:r w:rsidRPr="007C1EE7">
        <w:rPr>
          <w:b/>
          <w:sz w:val="28"/>
        </w:rPr>
        <w:t>We found that module-4, module-11, and module-12 were day-peaking modules, whereas module-1 and module-7 were night-peaking modules.</w:t>
      </w:r>
    </w:p>
    <w:p w14:paraId="632B2D8E" w14:textId="77777777" w:rsidR="007C1EE7" w:rsidRPr="005B323E" w:rsidRDefault="007C1EE7" w:rsidP="007C1EE7">
      <w:pPr>
        <w:pStyle w:val="ImageCaption"/>
        <w:rPr>
          <w:i w:val="0"/>
        </w:rPr>
      </w:pPr>
    </w:p>
    <w:p w14:paraId="03CE5C72" w14:textId="77777777" w:rsidR="00E849B9" w:rsidRDefault="00E849B9">
      <w:pPr>
        <w:spacing w:after="200"/>
      </w:pPr>
      <w:r>
        <w:br w:type="page"/>
      </w:r>
    </w:p>
    <w:p w14:paraId="01DB9F8F" w14:textId="69B3A6E5" w:rsidR="00210FEC" w:rsidRDefault="00E849B9">
      <w:pPr>
        <w:pStyle w:val="BodyText"/>
      </w:pPr>
      <w:r>
        <w:lastRenderedPageBreak/>
        <w:t>Using the same approach as above</w:t>
      </w:r>
      <w:r w:rsidR="00307860">
        <w:t xml:space="preserve">, we can identify the ant </w:t>
      </w:r>
      <w:r w:rsidR="00A932BB">
        <w:t>modules</w:t>
      </w:r>
      <w:r w:rsidR="00307860">
        <w:t xml:space="preserve"> that </w:t>
      </w:r>
      <w:ins w:id="41" w:author="Charissa De Bekker" w:date="2021-10-18T13:42:00Z">
        <w:r w:rsidR="00D8763F">
          <w:t xml:space="preserve">putatively </w:t>
        </w:r>
      </w:ins>
      <w:r w:rsidR="00307860">
        <w:t xml:space="preserve">underlie behavioral plasticity, as well as the </w:t>
      </w:r>
      <w:r w:rsidR="00A932BB">
        <w:t>modules</w:t>
      </w:r>
      <w:r w:rsidR="00307860">
        <w:t xml:space="preserve"> that are affected during </w:t>
      </w:r>
      <w:r>
        <w:rPr>
          <w:i/>
        </w:rPr>
        <w:t>Ophiocordyceps</w:t>
      </w:r>
      <w:r>
        <w:t xml:space="preserve">-induced </w:t>
      </w:r>
      <w:r w:rsidR="00307860">
        <w:t>behavioral manipulation.</w:t>
      </w:r>
    </w:p>
    <w:p w14:paraId="6184EBEB" w14:textId="77777777" w:rsidR="00936D59" w:rsidRPr="00D75168" w:rsidRDefault="00307860">
      <w:pPr>
        <w:pStyle w:val="SourceCode"/>
        <w:rPr>
          <w:rFonts w:ascii="Consolas" w:hAnsi="Consolas"/>
          <w:sz w:val="20"/>
          <w:shd w:val="clear" w:color="auto" w:fill="F8F8F8"/>
        </w:rPr>
      </w:pPr>
      <w:r w:rsidRPr="00D75168">
        <w:rPr>
          <w:rStyle w:val="NormalTok"/>
          <w:sz w:val="20"/>
        </w:rPr>
        <w:t>## Genes underlying behavioral plasticity</w:t>
      </w:r>
      <w:r w:rsidRPr="00D75168">
        <w:rPr>
          <w:sz w:val="21"/>
        </w:rPr>
        <w:br/>
      </w:r>
      <w:r w:rsidRPr="00D75168">
        <w:rPr>
          <w:rStyle w:val="NormalTok"/>
          <w:sz w:val="20"/>
        </w:rPr>
        <w:t xml:space="preserve">  ## DEGS (foragers v. nurses)</w:t>
      </w:r>
      <w:r w:rsidRPr="00D75168">
        <w:rPr>
          <w:sz w:val="21"/>
        </w:rPr>
        <w:br/>
      </w:r>
      <w:r w:rsidRPr="00D75168">
        <w:rPr>
          <w:rStyle w:val="NormalTok"/>
          <w:sz w:val="20"/>
        </w:rPr>
        <w:t xml:space="preserve">  </w:t>
      </w:r>
      <w:r w:rsidRPr="00D75168">
        <w:rPr>
          <w:rStyle w:val="CommentTok"/>
          <w:sz w:val="20"/>
        </w:rPr>
        <w:t># genes higher expressed in forager brains (v. nurse brains)</w:t>
      </w:r>
      <w:r w:rsidRPr="00D75168">
        <w:rPr>
          <w:sz w:val="21"/>
        </w:rPr>
        <w:br/>
      </w:r>
      <w:r w:rsidRPr="00D75168">
        <w:rPr>
          <w:rStyle w:val="NormalTok"/>
          <w:sz w:val="20"/>
        </w:rPr>
        <w:t xml:space="preserve">  for.up &lt;-</w:t>
      </w:r>
      <w:r w:rsidRPr="00D75168">
        <w:rPr>
          <w:rStyle w:val="StringTok"/>
          <w:sz w:val="20"/>
        </w:rPr>
        <w:t xml:space="preserve"> </w:t>
      </w:r>
      <w:r w:rsidRPr="00D75168">
        <w:rPr>
          <w:rStyle w:val="KeywordTok"/>
          <w:sz w:val="20"/>
        </w:rPr>
        <w:t>tbl</w:t>
      </w:r>
      <w:r w:rsidRPr="00D75168">
        <w:rPr>
          <w:rStyle w:val="NormalTok"/>
          <w:sz w:val="20"/>
        </w:rPr>
        <w:t xml:space="preserve">(db, </w:t>
      </w:r>
      <w:r w:rsidRPr="00D75168">
        <w:rPr>
          <w:rStyle w:val="StringTok"/>
          <w:sz w:val="20"/>
        </w:rPr>
        <w:t>"TC5_DEGs_all"</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filter</w:t>
      </w:r>
      <w:r w:rsidRPr="00D75168">
        <w:rPr>
          <w:rStyle w:val="NormalTok"/>
          <w:sz w:val="20"/>
        </w:rPr>
        <w:t>(upregulation</w:t>
      </w:r>
      <w:r w:rsidRPr="00D75168">
        <w:rPr>
          <w:rStyle w:val="OperatorTok"/>
          <w:sz w:val="20"/>
        </w:rPr>
        <w:t>==</w:t>
      </w:r>
      <w:r w:rsidRPr="00D75168">
        <w:rPr>
          <w:rStyle w:val="StringTok"/>
          <w:sz w:val="20"/>
        </w:rPr>
        <w:t>"for"</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collect</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pull</w:t>
      </w:r>
      <w:r w:rsidRPr="00D75168">
        <w:rPr>
          <w:rStyle w:val="NormalTok"/>
          <w:sz w:val="20"/>
        </w:rPr>
        <w:t>(gene_name)</w:t>
      </w:r>
      <w:r w:rsidRPr="00D75168">
        <w:rPr>
          <w:sz w:val="21"/>
        </w:rPr>
        <w:br/>
      </w:r>
      <w:r w:rsidRPr="00D75168">
        <w:rPr>
          <w:rStyle w:val="NormalTok"/>
          <w:sz w:val="20"/>
        </w:rPr>
        <w:t xml:space="preserve">  </w:t>
      </w:r>
      <w:r w:rsidRPr="00D75168">
        <w:rPr>
          <w:rStyle w:val="CommentTok"/>
          <w:sz w:val="20"/>
        </w:rPr>
        <w:t># genes lower expressed in for. brains (v. nurse brains)</w:t>
      </w:r>
      <w:r w:rsidRPr="00D75168">
        <w:rPr>
          <w:sz w:val="21"/>
        </w:rPr>
        <w:br/>
      </w:r>
      <w:r w:rsidRPr="00D75168">
        <w:rPr>
          <w:rStyle w:val="NormalTok"/>
          <w:sz w:val="20"/>
        </w:rPr>
        <w:t xml:space="preserve">  for.down &lt;-</w:t>
      </w:r>
      <w:r w:rsidRPr="00D75168">
        <w:rPr>
          <w:rStyle w:val="StringTok"/>
          <w:sz w:val="20"/>
        </w:rPr>
        <w:t xml:space="preserve"> </w:t>
      </w:r>
      <w:r w:rsidRPr="00D75168">
        <w:rPr>
          <w:rStyle w:val="KeywordTok"/>
          <w:sz w:val="20"/>
        </w:rPr>
        <w:t>tbl</w:t>
      </w:r>
      <w:r w:rsidRPr="00D75168">
        <w:rPr>
          <w:rStyle w:val="NormalTok"/>
          <w:sz w:val="20"/>
        </w:rPr>
        <w:t xml:space="preserve">(db, </w:t>
      </w:r>
      <w:r w:rsidRPr="00D75168">
        <w:rPr>
          <w:rStyle w:val="StringTok"/>
          <w:sz w:val="20"/>
        </w:rPr>
        <w:t>"TC5_DEGs_all"</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filter</w:t>
      </w:r>
      <w:r w:rsidRPr="00D75168">
        <w:rPr>
          <w:rStyle w:val="NormalTok"/>
          <w:sz w:val="20"/>
        </w:rPr>
        <w:t>(upregulation</w:t>
      </w:r>
      <w:r w:rsidRPr="00D75168">
        <w:rPr>
          <w:rStyle w:val="OperatorTok"/>
          <w:sz w:val="20"/>
        </w:rPr>
        <w:t>==</w:t>
      </w:r>
      <w:r w:rsidRPr="00D75168">
        <w:rPr>
          <w:rStyle w:val="StringTok"/>
          <w:sz w:val="20"/>
        </w:rPr>
        <w:t>"nur"</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collect</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pull</w:t>
      </w:r>
      <w:r w:rsidRPr="00D75168">
        <w:rPr>
          <w:rStyle w:val="NormalTok"/>
          <w:sz w:val="20"/>
        </w:rPr>
        <w:t>(gene_name)</w:t>
      </w:r>
      <w:r w:rsidRPr="00D75168">
        <w:rPr>
          <w:sz w:val="21"/>
        </w:rPr>
        <w:br/>
      </w:r>
      <w:r w:rsidRPr="00D75168">
        <w:rPr>
          <w:sz w:val="21"/>
        </w:rPr>
        <w:br/>
      </w:r>
      <w:r w:rsidRPr="00D75168">
        <w:rPr>
          <w:rStyle w:val="NormalTok"/>
          <w:sz w:val="20"/>
        </w:rPr>
        <w:t>## Genes underlying parasite-induced behavioral manipulation</w:t>
      </w:r>
      <w:r w:rsidRPr="00D75168">
        <w:rPr>
          <w:sz w:val="21"/>
        </w:rPr>
        <w:br/>
      </w:r>
      <w:r w:rsidRPr="00D75168">
        <w:rPr>
          <w:rStyle w:val="NormalTok"/>
          <w:sz w:val="20"/>
        </w:rPr>
        <w:t xml:space="preserve">  ## DEGs (ophio-ant v. control-ant)</w:t>
      </w:r>
      <w:r w:rsidRPr="00D75168">
        <w:rPr>
          <w:sz w:val="21"/>
        </w:rPr>
        <w:br/>
      </w:r>
      <w:r w:rsidRPr="00D75168">
        <w:rPr>
          <w:rStyle w:val="NormalTok"/>
          <w:sz w:val="20"/>
        </w:rPr>
        <w:t xml:space="preserve">  ophio.dat &lt;-</w:t>
      </w:r>
      <w:r w:rsidRPr="00D75168">
        <w:rPr>
          <w:rStyle w:val="StringTok"/>
          <w:sz w:val="20"/>
        </w:rPr>
        <w:t xml:space="preserve"> </w:t>
      </w:r>
      <w:r w:rsidRPr="00D75168">
        <w:rPr>
          <w:rStyle w:val="KeywordTok"/>
          <w:sz w:val="20"/>
        </w:rPr>
        <w:t>tbl</w:t>
      </w:r>
      <w:r w:rsidRPr="00D75168">
        <w:rPr>
          <w:rStyle w:val="NormalTok"/>
          <w:sz w:val="20"/>
        </w:rPr>
        <w:t xml:space="preserve">(db, </w:t>
      </w:r>
      <w:r w:rsidRPr="00D75168">
        <w:rPr>
          <w:rStyle w:val="StringTok"/>
          <w:sz w:val="20"/>
        </w:rPr>
        <w:t>"ophio_biting_control"</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collect</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select</w:t>
      </w:r>
      <w:r w:rsidRPr="00D75168">
        <w:rPr>
          <w:rStyle w:val="NormalTok"/>
          <w:sz w:val="20"/>
        </w:rPr>
        <w:t>(gene, value_</w:t>
      </w:r>
      <w:r w:rsidRPr="00D75168">
        <w:rPr>
          <w:rStyle w:val="DecValTok"/>
          <w:sz w:val="20"/>
        </w:rPr>
        <w:t>1</w:t>
      </w:r>
      <w:r w:rsidRPr="00D75168">
        <w:rPr>
          <w:rStyle w:val="NormalTok"/>
          <w:sz w:val="20"/>
        </w:rPr>
        <w:t>, value_</w:t>
      </w:r>
      <w:r w:rsidRPr="00D75168">
        <w:rPr>
          <w:rStyle w:val="DecValTok"/>
          <w:sz w:val="20"/>
        </w:rPr>
        <w:t>2</w:t>
      </w:r>
      <w:r w:rsidRPr="00D75168">
        <w:rPr>
          <w:rStyle w:val="NormalTok"/>
          <w:sz w:val="20"/>
        </w:rPr>
        <w:t>, q_value</w:t>
      </w:r>
      <w:r w:rsidRPr="00D75168">
        <w:rPr>
          <w:rStyle w:val="OperatorTok"/>
          <w:sz w:val="20"/>
        </w:rPr>
        <w:t>:</w:t>
      </w:r>
      <w:r w:rsidRPr="00D75168">
        <w:rPr>
          <w:rStyle w:val="NormalTok"/>
          <w:sz w:val="20"/>
        </w:rPr>
        <w:t>logFC)</w:t>
      </w:r>
      <w:r w:rsidRPr="00D75168">
        <w:rPr>
          <w:sz w:val="21"/>
        </w:rPr>
        <w:br/>
      </w:r>
      <w:r w:rsidRPr="00D75168">
        <w:rPr>
          <w:rStyle w:val="NormalTok"/>
          <w:sz w:val="20"/>
        </w:rPr>
        <w:t xml:space="preserve">  ophio.dat &lt;-</w:t>
      </w:r>
      <w:r w:rsidRPr="00D75168">
        <w:rPr>
          <w:rStyle w:val="StringTok"/>
          <w:sz w:val="20"/>
        </w:rPr>
        <w:t xml:space="preserve"> </w:t>
      </w:r>
      <w:r w:rsidRPr="00D75168">
        <w:rPr>
          <w:rStyle w:val="NormalTok"/>
          <w:sz w:val="20"/>
        </w:rPr>
        <w:t xml:space="preserve">ophio.dat </w:t>
      </w:r>
      <w:r w:rsidRPr="00D75168">
        <w:rPr>
          <w:rStyle w:val="OperatorTok"/>
          <w:sz w:val="20"/>
        </w:rPr>
        <w:t>%&gt;%</w:t>
      </w:r>
      <w:r w:rsidRPr="00D75168">
        <w:rPr>
          <w:sz w:val="21"/>
        </w:rPr>
        <w:br/>
      </w:r>
      <w:r w:rsidRPr="00D75168">
        <w:rPr>
          <w:rStyle w:val="StringTok"/>
          <w:sz w:val="20"/>
        </w:rPr>
        <w:t xml:space="preserve">    </w:t>
      </w:r>
      <w:r w:rsidRPr="00D75168">
        <w:rPr>
          <w:rStyle w:val="KeywordTok"/>
          <w:sz w:val="20"/>
        </w:rPr>
        <w:t>filter</w:t>
      </w:r>
      <w:r w:rsidRPr="00D75168">
        <w:rPr>
          <w:rStyle w:val="NormalTok"/>
          <w:sz w:val="20"/>
        </w:rPr>
        <w:t>(</w:t>
      </w:r>
      <w:r w:rsidRPr="00D75168">
        <w:rPr>
          <w:rStyle w:val="KeywordTok"/>
          <w:sz w:val="20"/>
        </w:rPr>
        <w:t>abs</w:t>
      </w:r>
      <w:r w:rsidRPr="00D75168">
        <w:rPr>
          <w:rStyle w:val="NormalTok"/>
          <w:sz w:val="20"/>
        </w:rPr>
        <w:t xml:space="preserve">(logFC) </w:t>
      </w:r>
      <w:r w:rsidRPr="00D75168">
        <w:rPr>
          <w:rStyle w:val="OperatorTok"/>
          <w:sz w:val="20"/>
        </w:rPr>
        <w:t>&gt;=</w:t>
      </w:r>
      <w:r w:rsidRPr="00D75168">
        <w:rPr>
          <w:rStyle w:val="StringTok"/>
          <w:sz w:val="20"/>
        </w:rPr>
        <w:t xml:space="preserve"> </w:t>
      </w:r>
      <w:r w:rsidRPr="00D75168">
        <w:rPr>
          <w:rStyle w:val="DecValTok"/>
          <w:sz w:val="20"/>
        </w:rPr>
        <w:t>1</w:t>
      </w:r>
      <w:r w:rsidRPr="00D75168">
        <w:rPr>
          <w:rStyle w:val="NormalTok"/>
          <w:sz w:val="20"/>
        </w:rPr>
        <w:t xml:space="preserve"> </w:t>
      </w:r>
      <w:r w:rsidRPr="00D75168">
        <w:rPr>
          <w:rStyle w:val="OperatorTok"/>
          <w:sz w:val="20"/>
        </w:rPr>
        <w:t>&amp;</w:t>
      </w:r>
      <w:r w:rsidRPr="00D75168">
        <w:rPr>
          <w:rStyle w:val="StringTok"/>
          <w:sz w:val="20"/>
        </w:rPr>
        <w:t xml:space="preserve"> </w:t>
      </w:r>
      <w:r w:rsidRPr="00D75168">
        <w:rPr>
          <w:rStyle w:val="NormalTok"/>
          <w:sz w:val="20"/>
        </w:rPr>
        <w:t>significant</w:t>
      </w:r>
      <w:r w:rsidRPr="00D75168">
        <w:rPr>
          <w:rStyle w:val="OperatorTok"/>
          <w:sz w:val="20"/>
        </w:rPr>
        <w:t>==</w:t>
      </w:r>
      <w:r w:rsidRPr="00D75168">
        <w:rPr>
          <w:rStyle w:val="StringTok"/>
          <w:sz w:val="20"/>
        </w:rPr>
        <w:t>"yes"</w:t>
      </w:r>
      <w:r w:rsidRPr="00D75168">
        <w:rPr>
          <w:rStyle w:val="NormalTok"/>
          <w:sz w:val="20"/>
        </w:rPr>
        <w:t xml:space="preserve"> </w:t>
      </w:r>
      <w:r w:rsidRPr="00D75168">
        <w:rPr>
          <w:rStyle w:val="OperatorTok"/>
          <w:sz w:val="20"/>
        </w:rPr>
        <w:t>&amp;</w:t>
      </w:r>
      <w:r w:rsidRPr="00D75168">
        <w:rPr>
          <w:rStyle w:val="StringTok"/>
          <w:sz w:val="20"/>
        </w:rPr>
        <w:t xml:space="preserve"> </w:t>
      </w:r>
      <w:r w:rsidRPr="00D75168">
        <w:rPr>
          <w:rStyle w:val="NormalTok"/>
          <w:sz w:val="20"/>
        </w:rPr>
        <w:t xml:space="preserve">q_value </w:t>
      </w:r>
      <w:r w:rsidRPr="00D75168">
        <w:rPr>
          <w:rStyle w:val="OperatorTok"/>
          <w:sz w:val="20"/>
        </w:rPr>
        <w:t>&lt;</w:t>
      </w:r>
      <w:r w:rsidRPr="00D75168">
        <w:rPr>
          <w:rStyle w:val="StringTok"/>
          <w:sz w:val="20"/>
        </w:rPr>
        <w:t xml:space="preserve"> </w:t>
      </w:r>
      <w:r w:rsidRPr="00D75168">
        <w:rPr>
          <w:rStyle w:val="FloatTok"/>
          <w:sz w:val="20"/>
        </w:rPr>
        <w:t>0.05</w:t>
      </w:r>
      <w:r w:rsidRPr="00D75168">
        <w:rPr>
          <w:rStyle w:val="NormalTok"/>
          <w:sz w:val="20"/>
        </w:rPr>
        <w:t xml:space="preserve">) </w:t>
      </w:r>
      <w:r w:rsidRPr="00D75168">
        <w:rPr>
          <w:rStyle w:val="OperatorTok"/>
          <w:sz w:val="20"/>
        </w:rPr>
        <w:t>%&gt;%</w:t>
      </w:r>
      <w:r w:rsidRPr="00D75168">
        <w:rPr>
          <w:sz w:val="21"/>
        </w:rPr>
        <w:br/>
      </w:r>
      <w:r w:rsidRPr="00D75168">
        <w:rPr>
          <w:rStyle w:val="StringTok"/>
          <w:sz w:val="20"/>
        </w:rPr>
        <w:t xml:space="preserve">    </w:t>
      </w:r>
      <w:r w:rsidRPr="00D75168">
        <w:rPr>
          <w:rStyle w:val="KeywordTok"/>
          <w:sz w:val="20"/>
        </w:rPr>
        <w:t>mutate</w:t>
      </w:r>
      <w:r w:rsidRPr="00D75168">
        <w:rPr>
          <w:rStyle w:val="NormalTok"/>
          <w:sz w:val="20"/>
        </w:rPr>
        <w:t>(</w:t>
      </w:r>
      <w:r w:rsidRPr="00D75168">
        <w:rPr>
          <w:rStyle w:val="DataTypeTok"/>
          <w:sz w:val="20"/>
        </w:rPr>
        <w:t>ophio =</w:t>
      </w:r>
      <w:r w:rsidRPr="00D75168">
        <w:rPr>
          <w:rStyle w:val="NormalTok"/>
          <w:sz w:val="20"/>
        </w:rPr>
        <w:t xml:space="preserve"> </w:t>
      </w:r>
      <w:r w:rsidRPr="00D75168">
        <w:rPr>
          <w:rStyle w:val="KeywordTok"/>
          <w:sz w:val="20"/>
        </w:rPr>
        <w:t>ifelse</w:t>
      </w:r>
      <w:r w:rsidRPr="00D75168">
        <w:rPr>
          <w:rStyle w:val="NormalTok"/>
          <w:sz w:val="20"/>
        </w:rPr>
        <w:t xml:space="preserve">(logFC </w:t>
      </w:r>
      <w:r w:rsidRPr="00D75168">
        <w:rPr>
          <w:rStyle w:val="OperatorTok"/>
          <w:sz w:val="20"/>
        </w:rPr>
        <w:t>&gt;</w:t>
      </w:r>
      <w:r w:rsidRPr="00D75168">
        <w:rPr>
          <w:rStyle w:val="StringTok"/>
          <w:sz w:val="20"/>
        </w:rPr>
        <w:t xml:space="preserve"> </w:t>
      </w:r>
      <w:r w:rsidRPr="00D75168">
        <w:rPr>
          <w:rStyle w:val="DecValTok"/>
          <w:sz w:val="20"/>
        </w:rPr>
        <w:t>0</w:t>
      </w:r>
      <w:r w:rsidRPr="00D75168">
        <w:rPr>
          <w:rStyle w:val="NormalTok"/>
          <w:sz w:val="20"/>
        </w:rPr>
        <w:t xml:space="preserve">, </w:t>
      </w:r>
      <w:r w:rsidRPr="00D75168">
        <w:rPr>
          <w:rStyle w:val="StringTok"/>
          <w:sz w:val="20"/>
        </w:rPr>
        <w:t>"down"</w:t>
      </w:r>
      <w:r w:rsidRPr="00D75168">
        <w:rPr>
          <w:rStyle w:val="NormalTok"/>
          <w:sz w:val="20"/>
        </w:rPr>
        <w:t xml:space="preserve">, </w:t>
      </w:r>
      <w:r w:rsidRPr="00D75168">
        <w:rPr>
          <w:rStyle w:val="StringTok"/>
          <w:sz w:val="20"/>
        </w:rPr>
        <w:t>"up"</w:t>
      </w:r>
      <w:r w:rsidRPr="00D75168">
        <w:rPr>
          <w:rStyle w:val="NormalTok"/>
          <w:sz w:val="20"/>
        </w:rPr>
        <w:t>))</w:t>
      </w:r>
      <w:r w:rsidRPr="00D75168">
        <w:rPr>
          <w:sz w:val="21"/>
        </w:rPr>
        <w:br/>
      </w:r>
      <w:r w:rsidRPr="00D75168">
        <w:rPr>
          <w:rStyle w:val="NormalTok"/>
          <w:sz w:val="20"/>
        </w:rPr>
        <w:t xml:space="preserve">  </w:t>
      </w:r>
      <w:r w:rsidRPr="00D75168">
        <w:rPr>
          <w:rStyle w:val="CommentTok"/>
          <w:sz w:val="20"/>
        </w:rPr>
        <w:t># genes higher expressed in ant heads during Ophio-manipulated biting (v. controls)</w:t>
      </w:r>
      <w:r w:rsidRPr="00D75168">
        <w:rPr>
          <w:sz w:val="21"/>
        </w:rPr>
        <w:br/>
      </w:r>
      <w:r w:rsidRPr="00D75168">
        <w:rPr>
          <w:rStyle w:val="NormalTok"/>
          <w:sz w:val="20"/>
        </w:rPr>
        <w:t xml:space="preserve">  ophio.up &lt;-</w:t>
      </w:r>
      <w:r w:rsidRPr="00D75168">
        <w:rPr>
          <w:rStyle w:val="StringTok"/>
          <w:sz w:val="20"/>
        </w:rPr>
        <w:t xml:space="preserve"> </w:t>
      </w:r>
      <w:r w:rsidRPr="00D75168">
        <w:rPr>
          <w:rStyle w:val="NormalTok"/>
          <w:sz w:val="20"/>
        </w:rPr>
        <w:t xml:space="preserve">ophio.dat </w:t>
      </w:r>
      <w:r w:rsidRPr="00D75168">
        <w:rPr>
          <w:rStyle w:val="OperatorTok"/>
          <w:sz w:val="20"/>
        </w:rPr>
        <w:t>%&gt;%</w:t>
      </w:r>
      <w:r w:rsidRPr="00D75168">
        <w:rPr>
          <w:rStyle w:val="StringTok"/>
          <w:sz w:val="20"/>
        </w:rPr>
        <w:t xml:space="preserve"> </w:t>
      </w:r>
      <w:r w:rsidRPr="00D75168">
        <w:rPr>
          <w:rStyle w:val="KeywordTok"/>
          <w:sz w:val="20"/>
        </w:rPr>
        <w:t>filter</w:t>
      </w:r>
      <w:r w:rsidRPr="00D75168">
        <w:rPr>
          <w:rStyle w:val="NormalTok"/>
          <w:sz w:val="20"/>
        </w:rPr>
        <w:t>(ophio</w:t>
      </w:r>
      <w:r w:rsidRPr="00D75168">
        <w:rPr>
          <w:rStyle w:val="OperatorTok"/>
          <w:sz w:val="20"/>
        </w:rPr>
        <w:t>==</w:t>
      </w:r>
      <w:r w:rsidRPr="00D75168">
        <w:rPr>
          <w:rStyle w:val="StringTok"/>
          <w:sz w:val="20"/>
        </w:rPr>
        <w:t>"up"</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pull</w:t>
      </w:r>
      <w:r w:rsidRPr="00D75168">
        <w:rPr>
          <w:rStyle w:val="NormalTok"/>
          <w:sz w:val="20"/>
        </w:rPr>
        <w:t>(gene)</w:t>
      </w:r>
      <w:r w:rsidRPr="00D75168">
        <w:rPr>
          <w:sz w:val="21"/>
        </w:rPr>
        <w:br/>
      </w:r>
      <w:r w:rsidRPr="00D75168">
        <w:rPr>
          <w:rStyle w:val="NormalTok"/>
          <w:sz w:val="20"/>
        </w:rPr>
        <w:t xml:space="preserve">  </w:t>
      </w:r>
      <w:r w:rsidRPr="00D75168">
        <w:rPr>
          <w:rStyle w:val="CommentTok"/>
          <w:sz w:val="20"/>
        </w:rPr>
        <w:t># genes lower expressed in ant heads during manipulated biting (v. controls)</w:t>
      </w:r>
      <w:r w:rsidRPr="00D75168">
        <w:rPr>
          <w:sz w:val="21"/>
        </w:rPr>
        <w:br/>
      </w:r>
      <w:r w:rsidRPr="00D75168">
        <w:rPr>
          <w:rStyle w:val="NormalTok"/>
          <w:sz w:val="20"/>
        </w:rPr>
        <w:t xml:space="preserve">  </w:t>
      </w:r>
      <w:proofErr w:type="spellStart"/>
      <w:r w:rsidRPr="00D75168">
        <w:rPr>
          <w:rStyle w:val="NormalTok"/>
          <w:sz w:val="20"/>
        </w:rPr>
        <w:t>ophio.down</w:t>
      </w:r>
      <w:proofErr w:type="spellEnd"/>
      <w:r w:rsidRPr="00D75168">
        <w:rPr>
          <w:rStyle w:val="NormalTok"/>
          <w:sz w:val="20"/>
        </w:rPr>
        <w:t xml:space="preserve"> &lt;-</w:t>
      </w:r>
      <w:r w:rsidRPr="00D75168">
        <w:rPr>
          <w:rStyle w:val="StringTok"/>
          <w:sz w:val="20"/>
        </w:rPr>
        <w:t xml:space="preserve"> </w:t>
      </w:r>
      <w:r w:rsidRPr="00D75168">
        <w:rPr>
          <w:rStyle w:val="NormalTok"/>
          <w:sz w:val="20"/>
        </w:rPr>
        <w:t xml:space="preserve">ophio.dat </w:t>
      </w:r>
      <w:r w:rsidRPr="00D75168">
        <w:rPr>
          <w:rStyle w:val="OperatorTok"/>
          <w:sz w:val="20"/>
        </w:rPr>
        <w:t>%&gt;%</w:t>
      </w:r>
      <w:r w:rsidRPr="00D75168">
        <w:rPr>
          <w:rStyle w:val="StringTok"/>
          <w:sz w:val="20"/>
        </w:rPr>
        <w:t xml:space="preserve"> </w:t>
      </w:r>
      <w:r w:rsidRPr="00D75168">
        <w:rPr>
          <w:rStyle w:val="KeywordTok"/>
          <w:sz w:val="20"/>
        </w:rPr>
        <w:t>filter</w:t>
      </w:r>
      <w:r w:rsidRPr="00D75168">
        <w:rPr>
          <w:rStyle w:val="NormalTok"/>
          <w:sz w:val="20"/>
        </w:rPr>
        <w:t>(</w:t>
      </w:r>
      <w:proofErr w:type="spellStart"/>
      <w:r w:rsidRPr="00D75168">
        <w:rPr>
          <w:rStyle w:val="NormalTok"/>
          <w:sz w:val="20"/>
        </w:rPr>
        <w:t>ophio</w:t>
      </w:r>
      <w:proofErr w:type="spellEnd"/>
      <w:r w:rsidRPr="00D75168">
        <w:rPr>
          <w:rStyle w:val="OperatorTok"/>
          <w:sz w:val="20"/>
        </w:rPr>
        <w:t>==</w:t>
      </w:r>
      <w:r w:rsidRPr="00D75168">
        <w:rPr>
          <w:rStyle w:val="StringTok"/>
          <w:sz w:val="20"/>
        </w:rPr>
        <w:t>"down"</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pull</w:t>
      </w:r>
      <w:r w:rsidRPr="00D75168">
        <w:rPr>
          <w:rStyle w:val="NormalTok"/>
          <w:sz w:val="20"/>
        </w:rPr>
        <w:t>(gene)</w:t>
      </w:r>
      <w:r w:rsidRPr="00D75168">
        <w:rPr>
          <w:sz w:val="21"/>
        </w:rPr>
        <w:br/>
      </w:r>
      <w:r w:rsidRPr="00D75168">
        <w:rPr>
          <w:sz w:val="21"/>
        </w:rPr>
        <w:br/>
      </w:r>
      <w:r w:rsidRPr="00D75168">
        <w:rPr>
          <w:rStyle w:val="NormalTok"/>
          <w:sz w:val="20"/>
        </w:rPr>
        <w:t>## LIST THREE - genes underlying behavioral plasticity and parasitic behavioral manipulation</w:t>
      </w:r>
      <w:r w:rsidRPr="00D75168">
        <w:rPr>
          <w:sz w:val="21"/>
        </w:rPr>
        <w:br/>
      </w:r>
      <w:r w:rsidRPr="00D75168">
        <w:rPr>
          <w:rStyle w:val="NormalTok"/>
          <w:sz w:val="20"/>
        </w:rPr>
        <w:t>list3 &lt;-</w:t>
      </w:r>
      <w:r w:rsidRPr="00D75168">
        <w:rPr>
          <w:rStyle w:val="StringTok"/>
          <w:sz w:val="20"/>
        </w:rPr>
        <w:t xml:space="preserve"> </w:t>
      </w:r>
      <w:r w:rsidRPr="00D75168">
        <w:rPr>
          <w:rStyle w:val="KeywordTok"/>
          <w:sz w:val="20"/>
        </w:rPr>
        <w:t>list</w:t>
      </w:r>
      <w:r w:rsidRPr="00D75168">
        <w:rPr>
          <w:rStyle w:val="NormalTok"/>
          <w:sz w:val="20"/>
        </w:rPr>
        <w:t>(</w:t>
      </w:r>
      <w:proofErr w:type="spellStart"/>
      <w:r w:rsidRPr="00D75168">
        <w:rPr>
          <w:rStyle w:val="NormalTok"/>
          <w:sz w:val="20"/>
        </w:rPr>
        <w:t>for.up</w:t>
      </w:r>
      <w:proofErr w:type="spellEnd"/>
      <w:r w:rsidRPr="00D75168">
        <w:rPr>
          <w:rStyle w:val="NormalTok"/>
          <w:sz w:val="20"/>
        </w:rPr>
        <w:t xml:space="preserve">, </w:t>
      </w:r>
      <w:proofErr w:type="spellStart"/>
      <w:r w:rsidRPr="00D75168">
        <w:rPr>
          <w:rStyle w:val="NormalTok"/>
          <w:sz w:val="20"/>
        </w:rPr>
        <w:t>for.down</w:t>
      </w:r>
      <w:proofErr w:type="spellEnd"/>
      <w:r w:rsidRPr="00D75168">
        <w:rPr>
          <w:rStyle w:val="NormalTok"/>
          <w:sz w:val="20"/>
        </w:rPr>
        <w:t xml:space="preserve">, </w:t>
      </w:r>
      <w:r w:rsidRPr="00D75168">
        <w:rPr>
          <w:rStyle w:val="CommentTok"/>
          <w:sz w:val="20"/>
        </w:rPr>
        <w:t xml:space="preserve"># same as </w:t>
      </w:r>
      <w:proofErr w:type="spellStart"/>
      <w:r w:rsidRPr="00D75168">
        <w:rPr>
          <w:rStyle w:val="CommentTok"/>
          <w:sz w:val="20"/>
        </w:rPr>
        <w:t>list</w:t>
      </w:r>
      <w:proofErr w:type="spellEnd"/>
      <w:r w:rsidRPr="00D75168">
        <w:rPr>
          <w:rStyle w:val="CommentTok"/>
          <w:sz w:val="20"/>
        </w:rPr>
        <w:t xml:space="preserve"> three</w:t>
      </w:r>
      <w:r w:rsidRPr="00D75168">
        <w:rPr>
          <w:sz w:val="21"/>
        </w:rPr>
        <w:br/>
      </w:r>
      <w:r w:rsidRPr="00D75168">
        <w:rPr>
          <w:rStyle w:val="NormalTok"/>
          <w:sz w:val="20"/>
        </w:rPr>
        <w:t xml:space="preserve">              </w:t>
      </w:r>
      <w:proofErr w:type="spellStart"/>
      <w:r w:rsidRPr="00D75168">
        <w:rPr>
          <w:rStyle w:val="NormalTok"/>
          <w:sz w:val="20"/>
        </w:rPr>
        <w:t>ophio.up</w:t>
      </w:r>
      <w:proofErr w:type="spellEnd"/>
      <w:r w:rsidRPr="00D75168">
        <w:rPr>
          <w:rStyle w:val="NormalTok"/>
          <w:sz w:val="20"/>
        </w:rPr>
        <w:t xml:space="preserve">, </w:t>
      </w:r>
      <w:proofErr w:type="spellStart"/>
      <w:r w:rsidRPr="00D75168">
        <w:rPr>
          <w:rStyle w:val="NormalTok"/>
          <w:sz w:val="20"/>
        </w:rPr>
        <w:t>ophio.down</w:t>
      </w:r>
      <w:proofErr w:type="spellEnd"/>
      <w:r w:rsidRPr="00D75168">
        <w:rPr>
          <w:rStyle w:val="NormalTok"/>
          <w:sz w:val="20"/>
        </w:rPr>
        <w:t>)</w:t>
      </w:r>
      <w:r w:rsidRPr="00D75168">
        <w:rPr>
          <w:sz w:val="21"/>
        </w:rPr>
        <w:br/>
      </w:r>
      <w:r w:rsidRPr="00D75168">
        <w:rPr>
          <w:rStyle w:val="KeywordTok"/>
          <w:sz w:val="20"/>
        </w:rPr>
        <w:t>names</w:t>
      </w:r>
      <w:r w:rsidRPr="00D75168">
        <w:rPr>
          <w:rStyle w:val="NormalTok"/>
          <w:sz w:val="20"/>
        </w:rPr>
        <w:t>(list3) &lt;-</w:t>
      </w:r>
      <w:r w:rsidRPr="00D75168">
        <w:rPr>
          <w:rStyle w:val="StringTok"/>
          <w:sz w:val="20"/>
        </w:rPr>
        <w:t xml:space="preserve"> </w:t>
      </w:r>
      <w:r w:rsidRPr="00D75168">
        <w:rPr>
          <w:rStyle w:val="KeywordTok"/>
          <w:sz w:val="20"/>
        </w:rPr>
        <w:t>c</w:t>
      </w:r>
      <w:r w:rsidRPr="00D75168">
        <w:rPr>
          <w:rStyle w:val="NormalTok"/>
          <w:sz w:val="20"/>
        </w:rPr>
        <w:t>(</w:t>
      </w:r>
      <w:r w:rsidRPr="00D75168">
        <w:rPr>
          <w:rStyle w:val="StringTok"/>
          <w:sz w:val="20"/>
        </w:rPr>
        <w:t>"for-UP"</w:t>
      </w:r>
      <w:r w:rsidRPr="00D75168">
        <w:rPr>
          <w:rStyle w:val="NormalTok"/>
          <w:sz w:val="20"/>
        </w:rPr>
        <w:t xml:space="preserve">, </w:t>
      </w:r>
      <w:r w:rsidRPr="00D75168">
        <w:rPr>
          <w:rStyle w:val="StringTok"/>
          <w:sz w:val="20"/>
        </w:rPr>
        <w:t>"for-DOWN"</w:t>
      </w:r>
      <w:r w:rsidRPr="00D75168">
        <w:rPr>
          <w:rStyle w:val="NormalTok"/>
          <w:sz w:val="20"/>
        </w:rPr>
        <w:t>,</w:t>
      </w:r>
      <w:r w:rsidRPr="00D75168">
        <w:rPr>
          <w:sz w:val="21"/>
        </w:rPr>
        <w:br/>
      </w:r>
      <w:r w:rsidRPr="00D75168">
        <w:rPr>
          <w:rStyle w:val="NormalTok"/>
          <w:sz w:val="20"/>
        </w:rPr>
        <w:t xml:space="preserve">                  </w:t>
      </w:r>
      <w:r w:rsidRPr="00D75168">
        <w:rPr>
          <w:rStyle w:val="StringTok"/>
          <w:sz w:val="20"/>
        </w:rPr>
        <w:t>"ophio-UP"</w:t>
      </w:r>
      <w:r w:rsidRPr="00D75168">
        <w:rPr>
          <w:rStyle w:val="NormalTok"/>
          <w:sz w:val="20"/>
        </w:rPr>
        <w:t xml:space="preserve">, </w:t>
      </w:r>
      <w:r w:rsidRPr="00D75168">
        <w:rPr>
          <w:rStyle w:val="StringTok"/>
          <w:sz w:val="20"/>
        </w:rPr>
        <w:t>"ophio-DOWN"</w:t>
      </w:r>
      <w:r w:rsidRPr="00D75168">
        <w:rPr>
          <w:rStyle w:val="NormalTok"/>
          <w:sz w:val="20"/>
        </w:rPr>
        <w:t>)</w:t>
      </w:r>
      <w:r w:rsidRPr="00D75168">
        <w:rPr>
          <w:sz w:val="21"/>
        </w:rPr>
        <w:br/>
      </w:r>
      <w:r w:rsidRPr="00D75168">
        <w:rPr>
          <w:sz w:val="21"/>
        </w:rPr>
        <w:br/>
      </w:r>
      <w:r w:rsidRPr="00D75168">
        <w:rPr>
          <w:rStyle w:val="NormalTok"/>
          <w:sz w:val="20"/>
        </w:rPr>
        <w:t>## CHECK FOR OVERLAP</w:t>
      </w:r>
      <w:r w:rsidRPr="00D75168">
        <w:rPr>
          <w:sz w:val="21"/>
        </w:rPr>
        <w:br/>
      </w:r>
      <w:r w:rsidRPr="00D75168">
        <w:rPr>
          <w:sz w:val="21"/>
        </w:rPr>
        <w:br/>
      </w:r>
      <w:r w:rsidRPr="00D75168">
        <w:rPr>
          <w:rStyle w:val="NormalTok"/>
          <w:sz w:val="20"/>
        </w:rPr>
        <w:t>## make a GOM object</w:t>
      </w:r>
      <w:r w:rsidRPr="00D75168">
        <w:rPr>
          <w:sz w:val="21"/>
        </w:rPr>
        <w:br/>
      </w:r>
      <w:r w:rsidRPr="00D75168">
        <w:rPr>
          <w:rStyle w:val="NormalTok"/>
          <w:sz w:val="20"/>
        </w:rPr>
        <w:t>gom.1v3 &lt;-</w:t>
      </w:r>
      <w:r w:rsidRPr="00D75168">
        <w:rPr>
          <w:rStyle w:val="StringTok"/>
          <w:sz w:val="20"/>
        </w:rPr>
        <w:t xml:space="preserve"> </w:t>
      </w:r>
      <w:proofErr w:type="spellStart"/>
      <w:r w:rsidRPr="00D75168">
        <w:rPr>
          <w:rStyle w:val="KeywordTok"/>
          <w:sz w:val="20"/>
        </w:rPr>
        <w:t>newGOM</w:t>
      </w:r>
      <w:proofErr w:type="spellEnd"/>
      <w:r w:rsidRPr="00D75168">
        <w:rPr>
          <w:rStyle w:val="NormalTok"/>
          <w:sz w:val="20"/>
        </w:rPr>
        <w:t>(list1, list3,</w:t>
      </w:r>
      <w:r w:rsidRPr="00D75168">
        <w:rPr>
          <w:sz w:val="21"/>
        </w:rPr>
        <w:br/>
      </w:r>
      <w:r w:rsidRPr="00D75168">
        <w:rPr>
          <w:rStyle w:val="NormalTok"/>
          <w:sz w:val="20"/>
        </w:rPr>
        <w:t xml:space="preserve">       </w:t>
      </w:r>
      <w:proofErr w:type="spellStart"/>
      <w:r w:rsidRPr="00D75168">
        <w:rPr>
          <w:rStyle w:val="DataTypeTok"/>
          <w:sz w:val="20"/>
        </w:rPr>
        <w:t>genome.size</w:t>
      </w:r>
      <w:proofErr w:type="spellEnd"/>
      <w:r w:rsidRPr="00D75168">
        <w:rPr>
          <w:rStyle w:val="DataTypeTok"/>
          <w:sz w:val="20"/>
        </w:rPr>
        <w:t xml:space="preserve"> =</w:t>
      </w:r>
      <w:r w:rsidRPr="00D75168">
        <w:rPr>
          <w:rStyle w:val="NormalTok"/>
          <w:sz w:val="20"/>
        </w:rPr>
        <w:t xml:space="preserve"> </w:t>
      </w:r>
      <w:proofErr w:type="spellStart"/>
      <w:r w:rsidRPr="00D75168">
        <w:rPr>
          <w:rStyle w:val="NormalTok"/>
          <w:sz w:val="20"/>
        </w:rPr>
        <w:t>nGenes</w:t>
      </w:r>
      <w:proofErr w:type="spellEnd"/>
      <w:r w:rsidRPr="00D75168">
        <w:rPr>
          <w:rStyle w:val="NormalTok"/>
          <w:sz w:val="20"/>
        </w:rPr>
        <w:t>)</w:t>
      </w:r>
      <w:r w:rsidRPr="00D75168">
        <w:rPr>
          <w:sz w:val="21"/>
        </w:rPr>
        <w:br/>
      </w:r>
      <w:r w:rsidRPr="00D75168">
        <w:rPr>
          <w:rStyle w:val="NormalTok"/>
          <w:sz w:val="20"/>
        </w:rPr>
        <w:t>## visualize the overlaps</w:t>
      </w:r>
      <w:r w:rsidRPr="00D75168">
        <w:rPr>
          <w:sz w:val="21"/>
        </w:rPr>
        <w:br/>
      </w:r>
      <w:proofErr w:type="spellStart"/>
      <w:r w:rsidRPr="00D75168">
        <w:rPr>
          <w:rStyle w:val="KeywordTok"/>
          <w:sz w:val="20"/>
        </w:rPr>
        <w:t>drawHeatmap</w:t>
      </w:r>
      <w:proofErr w:type="spellEnd"/>
      <w:r w:rsidRPr="00D75168">
        <w:rPr>
          <w:rStyle w:val="NormalTok"/>
          <w:sz w:val="20"/>
        </w:rPr>
        <w:t>(gom.1v3,</w:t>
      </w:r>
      <w:r w:rsidRPr="00D75168">
        <w:rPr>
          <w:sz w:val="21"/>
        </w:rPr>
        <w:br/>
      </w:r>
      <w:r w:rsidRPr="00D75168">
        <w:rPr>
          <w:rStyle w:val="NormalTok"/>
          <w:sz w:val="20"/>
        </w:rPr>
        <w:t xml:space="preserve">              </w:t>
      </w:r>
      <w:proofErr w:type="spellStart"/>
      <w:r w:rsidRPr="00D75168">
        <w:rPr>
          <w:rStyle w:val="DataTypeTok"/>
          <w:sz w:val="20"/>
        </w:rPr>
        <w:t>adj.p</w:t>
      </w:r>
      <w:proofErr w:type="spellEnd"/>
      <w:r w:rsidRPr="00D75168">
        <w:rPr>
          <w:rStyle w:val="DataTypeTok"/>
          <w:sz w:val="20"/>
        </w:rPr>
        <w:t>=</w:t>
      </w:r>
      <w:r w:rsidRPr="00D75168">
        <w:rPr>
          <w:rStyle w:val="NormalTok"/>
          <w:sz w:val="20"/>
        </w:rPr>
        <w:t>T,</w:t>
      </w:r>
      <w:r w:rsidRPr="00D75168">
        <w:rPr>
          <w:sz w:val="21"/>
        </w:rPr>
        <w:br/>
      </w:r>
      <w:r w:rsidRPr="00D75168">
        <w:rPr>
          <w:rStyle w:val="NormalTok"/>
          <w:sz w:val="20"/>
        </w:rPr>
        <w:t xml:space="preserve">              </w:t>
      </w:r>
      <w:r w:rsidRPr="00D75168">
        <w:rPr>
          <w:rStyle w:val="DataTypeTok"/>
          <w:sz w:val="20"/>
        </w:rPr>
        <w:t>cutoff=</w:t>
      </w:r>
      <w:r w:rsidRPr="00D75168">
        <w:rPr>
          <w:rStyle w:val="FloatTok"/>
          <w:sz w:val="20"/>
        </w:rPr>
        <w:t>0.05</w:t>
      </w:r>
      <w:r w:rsidRPr="00D75168">
        <w:rPr>
          <w:rStyle w:val="NormalTok"/>
          <w:sz w:val="20"/>
        </w:rPr>
        <w:t>,</w:t>
      </w:r>
      <w:r w:rsidRPr="00D75168">
        <w:rPr>
          <w:sz w:val="21"/>
        </w:rPr>
        <w:br/>
      </w:r>
      <w:r w:rsidRPr="00D75168">
        <w:rPr>
          <w:rStyle w:val="NormalTok"/>
          <w:sz w:val="20"/>
        </w:rPr>
        <w:t xml:space="preserve">              </w:t>
      </w:r>
      <w:r w:rsidRPr="00D75168">
        <w:rPr>
          <w:rStyle w:val="DataTypeTok"/>
          <w:sz w:val="20"/>
        </w:rPr>
        <w:t>what=</w:t>
      </w:r>
      <w:r w:rsidRPr="00D75168">
        <w:rPr>
          <w:rStyle w:val="StringTok"/>
          <w:sz w:val="20"/>
        </w:rPr>
        <w:t>"</w:t>
      </w:r>
      <w:proofErr w:type="spellStart"/>
      <w:r w:rsidRPr="00D75168">
        <w:rPr>
          <w:rStyle w:val="StringTok"/>
          <w:sz w:val="20"/>
        </w:rPr>
        <w:t>odds.ratio</w:t>
      </w:r>
      <w:proofErr w:type="spellEnd"/>
      <w:r w:rsidRPr="00D75168">
        <w:rPr>
          <w:rStyle w:val="StringTok"/>
          <w:sz w:val="20"/>
        </w:rPr>
        <w:t>"</w:t>
      </w:r>
      <w:r w:rsidRPr="00D75168">
        <w:rPr>
          <w:rStyle w:val="NormalTok"/>
          <w:sz w:val="20"/>
        </w:rPr>
        <w:t>,</w:t>
      </w:r>
      <w:r w:rsidRPr="00D75168">
        <w:rPr>
          <w:sz w:val="21"/>
        </w:rPr>
        <w:br/>
      </w:r>
      <w:r w:rsidRPr="00D75168">
        <w:rPr>
          <w:rStyle w:val="NormalTok"/>
          <w:sz w:val="20"/>
        </w:rPr>
        <w:t xml:space="preserve">              </w:t>
      </w:r>
      <w:r w:rsidRPr="00D75168">
        <w:rPr>
          <w:rStyle w:val="CommentTok"/>
          <w:sz w:val="20"/>
        </w:rPr>
        <w:t># what="Jaccard",</w:t>
      </w:r>
      <w:r w:rsidRPr="00D75168">
        <w:rPr>
          <w:sz w:val="21"/>
        </w:rPr>
        <w:br/>
      </w:r>
      <w:r w:rsidRPr="00D75168">
        <w:rPr>
          <w:rStyle w:val="NormalTok"/>
          <w:sz w:val="20"/>
        </w:rPr>
        <w:t xml:space="preserve">              </w:t>
      </w:r>
      <w:r w:rsidRPr="00D75168">
        <w:rPr>
          <w:rStyle w:val="DataTypeTok"/>
          <w:sz w:val="20"/>
        </w:rPr>
        <w:t>log.scale =</w:t>
      </w:r>
      <w:r w:rsidRPr="00D75168">
        <w:rPr>
          <w:rStyle w:val="NormalTok"/>
          <w:sz w:val="20"/>
        </w:rPr>
        <w:t xml:space="preserve"> T,</w:t>
      </w:r>
      <w:r w:rsidRPr="00D75168">
        <w:rPr>
          <w:sz w:val="21"/>
        </w:rPr>
        <w:br/>
      </w:r>
      <w:r w:rsidRPr="00D75168">
        <w:rPr>
          <w:rStyle w:val="NormalTok"/>
          <w:sz w:val="20"/>
        </w:rPr>
        <w:t xml:space="preserve">              </w:t>
      </w:r>
      <w:r w:rsidRPr="00D75168">
        <w:rPr>
          <w:rStyle w:val="DataTypeTok"/>
          <w:sz w:val="20"/>
        </w:rPr>
        <w:t>note.col =</w:t>
      </w:r>
      <w:r w:rsidRPr="00D75168">
        <w:rPr>
          <w:rStyle w:val="NormalTok"/>
          <w:sz w:val="20"/>
        </w:rPr>
        <w:t xml:space="preserve"> </w:t>
      </w:r>
      <w:r w:rsidRPr="00D75168">
        <w:rPr>
          <w:rStyle w:val="StringTok"/>
          <w:sz w:val="20"/>
        </w:rPr>
        <w:t>"grey80"</w:t>
      </w:r>
      <w:r w:rsidRPr="00D75168">
        <w:rPr>
          <w:rStyle w:val="NormalTok"/>
          <w:sz w:val="20"/>
        </w:rPr>
        <w:t>)</w:t>
      </w:r>
      <w:r w:rsidRPr="00D75168">
        <w:rPr>
          <w:sz w:val="21"/>
        </w:rPr>
        <w:br/>
      </w:r>
    </w:p>
    <w:p w14:paraId="435B6E57" w14:textId="77777777" w:rsidR="00210FEC" w:rsidRDefault="00307860" w:rsidP="005B323E">
      <w:pPr>
        <w:pStyle w:val="FigurewithCaption"/>
        <w:jc w:val="center"/>
      </w:pPr>
      <w:r>
        <w:rPr>
          <w:noProof/>
        </w:rPr>
        <w:lastRenderedPageBreak/>
        <w:drawing>
          <wp:inline distT="0" distB="0" distL="0" distR="0" wp14:anchorId="25CA4DAA" wp14:editId="5D1232D2">
            <wp:extent cx="5334000" cy="6858691"/>
            <wp:effectExtent l="0" t="0" r="0" b="0"/>
            <wp:docPr id="12" name="Picture" descr="Gene-clusters underlying behavioral plasiticity and parasitic behavioral manipulation"/>
            <wp:cNvGraphicFramePr/>
            <a:graphic xmlns:a="http://schemas.openxmlformats.org/drawingml/2006/main">
              <a:graphicData uri="http://schemas.openxmlformats.org/drawingml/2006/picture">
                <pic:pic xmlns:pic="http://schemas.openxmlformats.org/drawingml/2006/picture">
                  <pic:nvPicPr>
                    <pic:cNvPr id="0" name="Picture" descr="/Users/biplabendudas/Documents/GitHub/Das_and_deBekker_2021/results/figures/gom_1v3.png"/>
                    <pic:cNvPicPr>
                      <a:picLocks noChangeAspect="1" noChangeArrowheads="1"/>
                    </pic:cNvPicPr>
                  </pic:nvPicPr>
                  <pic:blipFill>
                    <a:blip r:embed="rId27"/>
                    <a:stretch>
                      <a:fillRect/>
                    </a:stretch>
                  </pic:blipFill>
                  <pic:spPr bwMode="auto">
                    <a:xfrm>
                      <a:off x="0" y="0"/>
                      <a:ext cx="5334000" cy="6858691"/>
                    </a:xfrm>
                    <a:prstGeom prst="rect">
                      <a:avLst/>
                    </a:prstGeom>
                    <a:noFill/>
                    <a:ln w="9525">
                      <a:noFill/>
                      <a:headEnd/>
                      <a:tailEnd/>
                    </a:ln>
                  </pic:spPr>
                </pic:pic>
              </a:graphicData>
            </a:graphic>
          </wp:inline>
        </w:drawing>
      </w:r>
    </w:p>
    <w:p w14:paraId="25A4D387" w14:textId="77777777" w:rsidR="00210FEC" w:rsidRDefault="00307860" w:rsidP="005B323E">
      <w:pPr>
        <w:pStyle w:val="ImageCaption"/>
        <w:jc w:val="center"/>
      </w:pPr>
      <w:r>
        <w:t>Gene-clusters underlying behavioral plasiticity and parasitic behavioral manipulation</w:t>
      </w:r>
    </w:p>
    <w:p w14:paraId="3F53A64E" w14:textId="1BA750A4" w:rsidR="00210FEC" w:rsidRDefault="00307860">
      <w:pPr>
        <w:pStyle w:val="BodyText"/>
      </w:pPr>
      <w:r>
        <w:t xml:space="preserve">The figure above </w:t>
      </w:r>
      <w:r w:rsidR="00A86132">
        <w:t>shows</w:t>
      </w:r>
      <w:r>
        <w:t xml:space="preserve"> that the gene-</w:t>
      </w:r>
      <w:del w:id="42" w:author="Charissa De Bekker" w:date="2021-10-18T13:42:00Z">
        <w:r w:rsidDel="00D8763F">
          <w:delText xml:space="preserve">clusters </w:delText>
        </w:r>
      </w:del>
      <w:ins w:id="43" w:author="Charissa De Bekker" w:date="2021-10-18T13:42:00Z">
        <w:r w:rsidR="00D8763F">
          <w:t>modules</w:t>
        </w:r>
        <w:r w:rsidR="00D8763F">
          <w:t xml:space="preserve"> </w:t>
        </w:r>
      </w:ins>
      <w:r>
        <w:t xml:space="preserve">that </w:t>
      </w:r>
      <w:ins w:id="44" w:author="Charissa De Bekker" w:date="2021-10-18T13:42:00Z">
        <w:r w:rsidR="009F172C">
          <w:t xml:space="preserve">putatively </w:t>
        </w:r>
      </w:ins>
      <w:r>
        <w:t>underlie behavioral plasticity (</w:t>
      </w:r>
      <w:r w:rsidR="00A932BB">
        <w:t>forager-nurse</w:t>
      </w:r>
      <w:r>
        <w:t xml:space="preserve"> differentiation) and the ones that are affected during </w:t>
      </w:r>
      <w:r>
        <w:rPr>
          <w:i/>
        </w:rPr>
        <w:t>Ophiocordycpes</w:t>
      </w:r>
      <w:r>
        <w:t>-induced behavioral manipulation</w:t>
      </w:r>
      <w:ins w:id="45" w:author="Charissa De Bekker" w:date="2021-10-18T13:42:00Z">
        <w:r w:rsidR="00D8763F">
          <w:t>,</w:t>
        </w:r>
      </w:ins>
      <w:r>
        <w:t xml:space="preserve"> are the same.</w:t>
      </w:r>
    </w:p>
    <w:p w14:paraId="5E241C9E" w14:textId="77777777" w:rsidR="007C1EE7" w:rsidRDefault="007C1EE7">
      <w:pPr>
        <w:pStyle w:val="BodyText"/>
        <w:rPr>
          <w:b/>
          <w:sz w:val="28"/>
        </w:rPr>
      </w:pPr>
    </w:p>
    <w:p w14:paraId="071FC406" w14:textId="18AA73AB" w:rsidR="00210FEC" w:rsidRPr="007C1EE7" w:rsidRDefault="00307860">
      <w:pPr>
        <w:pStyle w:val="BodyText"/>
        <w:rPr>
          <w:b/>
          <w:sz w:val="28"/>
        </w:rPr>
      </w:pPr>
      <w:r w:rsidRPr="007C1EE7">
        <w:rPr>
          <w:b/>
          <w:sz w:val="28"/>
        </w:rPr>
        <w:lastRenderedPageBreak/>
        <w:t>In other words, to induce the characteristic manipulated biting behavior, the manipulating fungal parasite seems to be targeting the same genes and processes that otherwise allow ants to display behavioral plasticity</w:t>
      </w:r>
      <w:r w:rsidR="004627FB" w:rsidRPr="007C1EE7">
        <w:rPr>
          <w:b/>
          <w:sz w:val="28"/>
        </w:rPr>
        <w:t xml:space="preserve"> (shown in the summary figure below)</w:t>
      </w:r>
      <w:r w:rsidRPr="007C1EE7">
        <w:rPr>
          <w:b/>
          <w:sz w:val="28"/>
        </w:rPr>
        <w:t>.</w:t>
      </w:r>
    </w:p>
    <w:p w14:paraId="75458D58" w14:textId="77777777" w:rsidR="005B323E" w:rsidRDefault="005B323E">
      <w:pPr>
        <w:pStyle w:val="BodyText"/>
      </w:pPr>
    </w:p>
    <w:p w14:paraId="68AFCACE" w14:textId="77777777" w:rsidR="00210FEC" w:rsidRDefault="00B52A08" w:rsidP="005B323E">
      <w:pPr>
        <w:pStyle w:val="FigurewithCaption"/>
        <w:jc w:val="center"/>
      </w:pPr>
      <w:r>
        <w:rPr>
          <w:noProof/>
        </w:rPr>
        <w:drawing>
          <wp:inline distT="0" distB="0" distL="0" distR="0" wp14:anchorId="1E3487BF" wp14:editId="60485B9D">
            <wp:extent cx="5708017" cy="33661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1_figures_das_and_deBekker_2021.png"/>
                    <pic:cNvPicPr/>
                  </pic:nvPicPr>
                  <pic:blipFill rotWithShape="1">
                    <a:blip r:embed="rId28" cstate="print">
                      <a:extLst>
                        <a:ext uri="{28A0092B-C50C-407E-A947-70E740481C1C}">
                          <a14:useLocalDpi xmlns:a14="http://schemas.microsoft.com/office/drawing/2010/main" val="0"/>
                        </a:ext>
                      </a:extLst>
                    </a:blip>
                    <a:srcRect l="7201" r="7590" b="65213"/>
                    <a:stretch/>
                  </pic:blipFill>
                  <pic:spPr bwMode="auto">
                    <a:xfrm>
                      <a:off x="0" y="0"/>
                      <a:ext cx="5728071" cy="3377961"/>
                    </a:xfrm>
                    <a:prstGeom prst="rect">
                      <a:avLst/>
                    </a:prstGeom>
                    <a:ln>
                      <a:noFill/>
                    </a:ln>
                    <a:extLst>
                      <a:ext uri="{53640926-AAD7-44D8-BBD7-CCE9431645EC}">
                        <a14:shadowObscured xmlns:a14="http://schemas.microsoft.com/office/drawing/2010/main"/>
                      </a:ext>
                    </a:extLst>
                  </pic:spPr>
                </pic:pic>
              </a:graphicData>
            </a:graphic>
          </wp:inline>
        </w:drawing>
      </w:r>
    </w:p>
    <w:p w14:paraId="3B043C9E" w14:textId="77777777" w:rsidR="000A7B51" w:rsidRDefault="00307860" w:rsidP="005B323E">
      <w:pPr>
        <w:pStyle w:val="ImageCaption"/>
        <w:jc w:val="center"/>
      </w:pPr>
      <w:r>
        <w:t xml:space="preserve">Annotated </w:t>
      </w:r>
      <w:r w:rsidR="00B52A08">
        <w:t>ant</w:t>
      </w:r>
      <w:r>
        <w:t xml:space="preserve"> GCN</w:t>
      </w:r>
    </w:p>
    <w:p w14:paraId="2C9655F0" w14:textId="77777777" w:rsidR="00D528FA" w:rsidRDefault="00D528FA">
      <w:pPr>
        <w:spacing w:after="200"/>
      </w:pPr>
      <w:r>
        <w:rPr>
          <w:i/>
        </w:rPr>
        <w:br w:type="page"/>
      </w:r>
    </w:p>
    <w:p w14:paraId="1E6B982E" w14:textId="77777777" w:rsidR="00D528FA" w:rsidRDefault="00D528FA" w:rsidP="00D528FA">
      <w:pPr>
        <w:pStyle w:val="Heading2"/>
      </w:pPr>
      <w:r>
        <w:lastRenderedPageBreak/>
        <w:t>REFERENCES</w:t>
      </w:r>
    </w:p>
    <w:p w14:paraId="20B9D4D6" w14:textId="77777777" w:rsidR="00D528FA" w:rsidRDefault="00D528FA">
      <w:pPr>
        <w:pStyle w:val="ImageCaption"/>
        <w:rPr>
          <w:i w:val="0"/>
        </w:rPr>
      </w:pPr>
    </w:p>
    <w:p w14:paraId="14B124E9" w14:textId="77777777" w:rsidR="003C7653" w:rsidRPr="003C7653" w:rsidRDefault="000A7B51" w:rsidP="003C7653">
      <w:pPr>
        <w:pStyle w:val="EndNoteBibliography"/>
        <w:ind w:left="720" w:hanging="720"/>
        <w:rPr>
          <w:noProof/>
        </w:rPr>
      </w:pPr>
      <w:r>
        <w:fldChar w:fldCharType="begin"/>
      </w:r>
      <w:r>
        <w:instrText xml:space="preserve"> ADDIN EN.REFLIST </w:instrText>
      </w:r>
      <w:r>
        <w:fldChar w:fldCharType="separate"/>
      </w:r>
      <w:r w:rsidR="003C7653" w:rsidRPr="003C7653">
        <w:rPr>
          <w:noProof/>
        </w:rPr>
        <w:t>1.</w:t>
      </w:r>
      <w:r w:rsidR="003C7653" w:rsidRPr="003C7653">
        <w:rPr>
          <w:noProof/>
        </w:rPr>
        <w:tab/>
        <w:t xml:space="preserve">Hutchison AL, Allada R, Dinner AR: </w:t>
      </w:r>
      <w:r w:rsidR="003C7653" w:rsidRPr="003C7653">
        <w:rPr>
          <w:b/>
          <w:noProof/>
        </w:rPr>
        <w:t>Bootstrapping and empirical bayes methods improve rhythm detection in sparsely sampled data.</w:t>
      </w:r>
      <w:r w:rsidR="003C7653" w:rsidRPr="003C7653">
        <w:rPr>
          <w:noProof/>
        </w:rPr>
        <w:t xml:space="preserve"> </w:t>
      </w:r>
      <w:r w:rsidR="003C7653" w:rsidRPr="003C7653">
        <w:rPr>
          <w:i/>
          <w:noProof/>
        </w:rPr>
        <w:t xml:space="preserve">J Biol Rhythms </w:t>
      </w:r>
      <w:r w:rsidR="003C7653" w:rsidRPr="003C7653">
        <w:rPr>
          <w:noProof/>
        </w:rPr>
        <w:t xml:space="preserve">2018, </w:t>
      </w:r>
      <w:r w:rsidR="003C7653" w:rsidRPr="003C7653">
        <w:rPr>
          <w:b/>
          <w:noProof/>
        </w:rPr>
        <w:t>33:</w:t>
      </w:r>
      <w:r w:rsidR="003C7653" w:rsidRPr="003C7653">
        <w:rPr>
          <w:noProof/>
        </w:rPr>
        <w:t>339-349.</w:t>
      </w:r>
    </w:p>
    <w:p w14:paraId="6CF58590" w14:textId="77777777" w:rsidR="003C7653" w:rsidRPr="003C7653" w:rsidRDefault="003C7653" w:rsidP="003C7653">
      <w:pPr>
        <w:pStyle w:val="EndNoteBibliography"/>
        <w:ind w:left="720" w:hanging="720"/>
        <w:rPr>
          <w:noProof/>
        </w:rPr>
      </w:pPr>
      <w:r w:rsidRPr="003C7653">
        <w:rPr>
          <w:noProof/>
        </w:rPr>
        <w:t>2.</w:t>
      </w:r>
      <w:r w:rsidRPr="003C7653">
        <w:rPr>
          <w:noProof/>
        </w:rPr>
        <w:tab/>
        <w:t xml:space="preserve">Langfelder P, Horvath S: </w:t>
      </w:r>
      <w:r w:rsidRPr="003C7653">
        <w:rPr>
          <w:b/>
          <w:noProof/>
        </w:rPr>
        <w:t>WGCNA: an R package for weighted correlation network analysis.</w:t>
      </w:r>
      <w:r w:rsidRPr="003C7653">
        <w:rPr>
          <w:noProof/>
        </w:rPr>
        <w:t xml:space="preserve"> </w:t>
      </w:r>
      <w:r w:rsidRPr="003C7653">
        <w:rPr>
          <w:i/>
          <w:noProof/>
        </w:rPr>
        <w:t xml:space="preserve">BMC Bioinformatics </w:t>
      </w:r>
      <w:r w:rsidRPr="003C7653">
        <w:rPr>
          <w:noProof/>
        </w:rPr>
        <w:t xml:space="preserve">2008, </w:t>
      </w:r>
      <w:r w:rsidRPr="003C7653">
        <w:rPr>
          <w:b/>
          <w:noProof/>
        </w:rPr>
        <w:t>9:</w:t>
      </w:r>
      <w:r w:rsidRPr="003C7653">
        <w:rPr>
          <w:noProof/>
        </w:rPr>
        <w:t>559.</w:t>
      </w:r>
    </w:p>
    <w:p w14:paraId="2176E388" w14:textId="77777777" w:rsidR="003C7653" w:rsidRPr="003C7653" w:rsidRDefault="003C7653" w:rsidP="003C7653">
      <w:pPr>
        <w:pStyle w:val="EndNoteBibliography"/>
        <w:ind w:left="720" w:hanging="720"/>
        <w:rPr>
          <w:noProof/>
        </w:rPr>
      </w:pPr>
      <w:r w:rsidRPr="003C7653">
        <w:rPr>
          <w:noProof/>
        </w:rPr>
        <w:t>3.</w:t>
      </w:r>
      <w:r w:rsidRPr="003C7653">
        <w:rPr>
          <w:noProof/>
        </w:rPr>
        <w:tab/>
        <w:t xml:space="preserve">Shen L: </w:t>
      </w:r>
      <w:r w:rsidRPr="003C7653">
        <w:rPr>
          <w:b/>
          <w:noProof/>
        </w:rPr>
        <w:t>GeneOverlap: An R package to test and visualize gene overlaps.</w:t>
      </w:r>
      <w:r w:rsidRPr="003C7653">
        <w:rPr>
          <w:noProof/>
        </w:rPr>
        <w:t xml:space="preserve"> </w:t>
      </w:r>
      <w:r w:rsidRPr="003C7653">
        <w:rPr>
          <w:i/>
          <w:noProof/>
        </w:rPr>
        <w:t xml:space="preserve">R Package </w:t>
      </w:r>
      <w:r w:rsidRPr="003C7653">
        <w:rPr>
          <w:noProof/>
        </w:rPr>
        <w:t>2014.</w:t>
      </w:r>
    </w:p>
    <w:p w14:paraId="487F391C" w14:textId="2211D721" w:rsidR="00210FEC" w:rsidRDefault="000A7B51">
      <w:pPr>
        <w:pStyle w:val="ImageCaption"/>
      </w:pPr>
      <w:r>
        <w:fldChar w:fldCharType="end"/>
      </w:r>
    </w:p>
    <w:sectPr w:rsidR="00210FEC">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 w:author="Charissa De Bekker" w:date="2021-10-15T11:43:00Z" w:initials="CDB">
    <w:p w14:paraId="412AE1BA" w14:textId="255D56E4" w:rsidR="0095302A" w:rsidRDefault="0095302A">
      <w:pPr>
        <w:pStyle w:val="CommentText"/>
      </w:pPr>
      <w:r>
        <w:rPr>
          <w:rStyle w:val="CommentReference"/>
        </w:rPr>
        <w:annotationRef/>
      </w:r>
      <w:r>
        <w:t xml:space="preserve">Specific database name that </w:t>
      </w:r>
      <w:r w:rsidR="007967F6">
        <w:t xml:space="preserve">collects </w:t>
      </w:r>
      <w:proofErr w:type="spellStart"/>
      <w:r w:rsidR="007967F6">
        <w:t>RNASeq</w:t>
      </w:r>
      <w:proofErr w:type="spellEnd"/>
      <w:r w:rsidR="007967F6">
        <w:t xml:space="preserve"> data. I forgot what it</w:t>
      </w:r>
      <w:r w:rsidR="00F549C1">
        <w:t>’</w:t>
      </w:r>
      <w:r w:rsidR="007967F6">
        <w:t>s called.</w:t>
      </w:r>
    </w:p>
  </w:comment>
  <w:comment w:id="22" w:author="Charissa De Bekker" w:date="2021-10-15T12:00:00Z" w:initials="CDB">
    <w:p w14:paraId="42CCD3CA" w14:textId="663C8EAC" w:rsidR="008E28D1" w:rsidRDefault="008E28D1">
      <w:pPr>
        <w:pStyle w:val="CommentText"/>
      </w:pPr>
      <w:r>
        <w:rPr>
          <w:rStyle w:val="CommentReference"/>
        </w:rPr>
        <w:annotationRef/>
      </w:r>
      <w:r>
        <w:t>Some of the module numbering has</w:t>
      </w:r>
      <w:r w:rsidR="00512F6E">
        <w:t xml:space="preserve"> been cut off.</w:t>
      </w:r>
    </w:p>
  </w:comment>
  <w:comment w:id="26" w:author="Charissa De Bekker" w:date="2021-10-15T12:03:00Z" w:initials="CDB">
    <w:p w14:paraId="376B4E7E" w14:textId="1E96F2C0" w:rsidR="00107829" w:rsidRDefault="00107829">
      <w:pPr>
        <w:pStyle w:val="CommentText"/>
      </w:pPr>
      <w:r>
        <w:rPr>
          <w:rStyle w:val="CommentReference"/>
        </w:rPr>
        <w:annotationRef/>
      </w:r>
      <w:r>
        <w:t xml:space="preserve">Perhaps to </w:t>
      </w:r>
      <w:r w:rsidR="003927E1">
        <w:t xml:space="preserve">explain how the </w:t>
      </w:r>
      <w:r w:rsidR="000364A8">
        <w:t xml:space="preserve">edge weight grouping </w:t>
      </w:r>
      <w:r w:rsidR="003927E1">
        <w:t>even better briefl</w:t>
      </w:r>
      <w:r w:rsidR="000364A8">
        <w:t>y describe how to interpret this figure? This is how I interpret it now</w:t>
      </w:r>
      <w:r w:rsidR="002E7119">
        <w:t xml:space="preserve"> after reading your explanation and code</w:t>
      </w:r>
      <w:r w:rsidR="000364A8">
        <w:t>: &lt;0.</w:t>
      </w:r>
      <w:r w:rsidR="002E7119">
        <w:t>6</w:t>
      </w:r>
      <w:r w:rsidR="000364A8">
        <w:t xml:space="preserve"> edges are not visible, one of them (connecting 11 and 12)</w:t>
      </w:r>
      <w:r w:rsidR="00B21082">
        <w:t xml:space="preserve"> is &gt;0.8 and the remainder of the visualized edges is 0.6&gt;&lt;0.8</w:t>
      </w:r>
      <w:r w:rsidR="006F6CC3">
        <w:t>. If this is wrong, then definitely add a line or two about figure interpretation!</w:t>
      </w:r>
    </w:p>
  </w:comment>
  <w:comment w:id="38" w:author="Charissa De Bekker" w:date="2021-10-15T12:13:00Z" w:initials="CDB">
    <w:p w14:paraId="08EF4E8A" w14:textId="7FEB4205" w:rsidR="00102FB9" w:rsidRDefault="00102FB9">
      <w:pPr>
        <w:pStyle w:val="CommentText"/>
      </w:pPr>
      <w:r>
        <w:rPr>
          <w:rStyle w:val="CommentReference"/>
        </w:rPr>
        <w:annotationRef/>
      </w:r>
      <w:r>
        <w:t xml:space="preserve">This actually makes me think that it is good to state above that the </w:t>
      </w:r>
      <w:proofErr w:type="spellStart"/>
      <w:r>
        <w:t>tresholds</w:t>
      </w:r>
      <w:proofErr w:type="spellEnd"/>
      <w:r>
        <w:t xml:space="preserve"> that you use for this are the same as the </w:t>
      </w:r>
      <w:proofErr w:type="spellStart"/>
      <w:r w:rsidR="00312332">
        <w:t>tresholds</w:t>
      </w:r>
      <w:proofErr w:type="spellEnd"/>
      <w:r w:rsidR="00312332">
        <w:t xml:space="preserve"> used to determine rhythmicity in the first place (aka </w:t>
      </w:r>
      <w:proofErr w:type="spellStart"/>
      <w:r w:rsidR="00312332">
        <w:t>your</w:t>
      </w:r>
      <w:proofErr w:type="spellEnd"/>
      <w:r w:rsidR="00312332">
        <w:t xml:space="preserve"> </w:t>
      </w:r>
      <w:proofErr w:type="gramStart"/>
      <w:r w:rsidR="00312332">
        <w:t>in review</w:t>
      </w:r>
      <w:proofErr w:type="gramEnd"/>
      <w:r w:rsidR="00312332">
        <w:t xml:space="preserve"> paper)</w:t>
      </w:r>
    </w:p>
  </w:comment>
  <w:comment w:id="39" w:author="Charissa De Bekker" w:date="2021-10-15T12:43:00Z" w:initials="CDB">
    <w:p w14:paraId="59A38BA5" w14:textId="77777777" w:rsidR="00B75974" w:rsidRDefault="00B75974">
      <w:pPr>
        <w:pStyle w:val="CommentText"/>
      </w:pPr>
      <w:r>
        <w:rPr>
          <w:rStyle w:val="CommentReference"/>
        </w:rPr>
        <w:annotationRef/>
      </w:r>
      <w:r>
        <w:t xml:space="preserve">Q: considering that we do this for each </w:t>
      </w:r>
      <w:proofErr w:type="spellStart"/>
      <w:r>
        <w:t>geneset</w:t>
      </w:r>
      <w:proofErr w:type="spellEnd"/>
      <w:r>
        <w:t xml:space="preserve"> separately, would </w:t>
      </w:r>
      <w:r w:rsidR="009A287A">
        <w:t>we need a p-value</w:t>
      </w:r>
      <w:r w:rsidR="009D77F2">
        <w:t xml:space="preserve"> correction? This won’t change this result since it is clearly significant</w:t>
      </w:r>
      <w:r w:rsidR="008D7B37">
        <w:t>, but consider if we need to be more conservative</w:t>
      </w:r>
    </w:p>
    <w:p w14:paraId="1B50F627" w14:textId="468307A5" w:rsidR="00760EA6" w:rsidRDefault="00760EA6">
      <w:pPr>
        <w:pStyle w:val="CommentText"/>
      </w:pPr>
      <w:r>
        <w:t xml:space="preserve">I </w:t>
      </w:r>
      <w:proofErr w:type="spellStart"/>
      <w:r>
        <w:t>notieced</w:t>
      </w:r>
      <w:proofErr w:type="spellEnd"/>
      <w:r>
        <w:t xml:space="preserve"> you have an adjusted p-value output for the </w:t>
      </w:r>
      <w:proofErr w:type="spellStart"/>
      <w:r>
        <w:t>GeneOverlap</w:t>
      </w:r>
      <w:proofErr w:type="spellEnd"/>
      <w:r>
        <w:t xml:space="preserve"> package, but maybe it’s good to mention how it’s adjusted (</w:t>
      </w:r>
      <w:proofErr w:type="spellStart"/>
      <w:r>
        <w:t>Benjamini</w:t>
      </w:r>
      <w:proofErr w:type="spellEnd"/>
      <w:r>
        <w:t xml:space="preserve"> H? Bonferroni?)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12AE1BA" w15:done="0"/>
  <w15:commentEx w15:paraId="42CCD3CA" w15:done="0"/>
  <w15:commentEx w15:paraId="376B4E7E" w15:done="0"/>
  <w15:commentEx w15:paraId="08EF4E8A" w15:done="0"/>
  <w15:commentEx w15:paraId="1B50F62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13E7E5" w16cex:dateUtc="2021-10-15T15:43:00Z"/>
  <w16cex:commentExtensible w16cex:durableId="2513EBDD" w16cex:dateUtc="2021-10-15T16:00:00Z"/>
  <w16cex:commentExtensible w16cex:durableId="2513EC90" w16cex:dateUtc="2021-10-15T16:03:00Z"/>
  <w16cex:commentExtensible w16cex:durableId="2513EEF3" w16cex:dateUtc="2021-10-15T16:13:00Z"/>
  <w16cex:commentExtensible w16cex:durableId="2513F5E3" w16cex:dateUtc="2021-10-15T16: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12AE1BA" w16cid:durableId="2513E7E5"/>
  <w16cid:commentId w16cid:paraId="42CCD3CA" w16cid:durableId="2513EBDD"/>
  <w16cid:commentId w16cid:paraId="376B4E7E" w16cid:durableId="2513EC90"/>
  <w16cid:commentId w16cid:paraId="08EF4E8A" w16cid:durableId="2513EEF3"/>
  <w16cid:commentId w16cid:paraId="1B50F627" w16cid:durableId="2513F5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41B265" w14:textId="77777777" w:rsidR="008F7E39" w:rsidRDefault="008F7E39">
      <w:r>
        <w:separator/>
      </w:r>
    </w:p>
  </w:endnote>
  <w:endnote w:type="continuationSeparator" w:id="0">
    <w:p w14:paraId="7D1F6537" w14:textId="77777777" w:rsidR="008F7E39" w:rsidRDefault="008F7E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altName w:val="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5C8029" w14:textId="77777777" w:rsidR="008F7E39" w:rsidRDefault="008F7E39">
      <w:r>
        <w:separator/>
      </w:r>
    </w:p>
  </w:footnote>
  <w:footnote w:type="continuationSeparator" w:id="0">
    <w:p w14:paraId="03F55A37" w14:textId="77777777" w:rsidR="008F7E39" w:rsidRDefault="008F7E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3B6605"/>
    <w:multiLevelType w:val="multilevel"/>
    <w:tmpl w:val="BE9C062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5AEA4B9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90C2806"/>
    <w:multiLevelType w:val="multilevel"/>
    <w:tmpl w:val="8B524C0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57CB5338"/>
    <w:multiLevelType w:val="multilevel"/>
    <w:tmpl w:val="9E082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 w:numId="4">
    <w:abstractNumId w:val="2"/>
  </w:num>
  <w:num w:numId="5">
    <w:abstractNumId w:val="2"/>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arissa De Bekker">
    <w15:presenceInfo w15:providerId="AD" w15:userId="S::ad110232@ucf.edu::8bed35a7-4001-4020-b4bb-ef647aa806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Genome Biology&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5vz0x5avepw53e5r9d5tdwu5pxp50w0t5zp&quot;&gt;TC5_BD_31Mar20&lt;record-ids&gt;&lt;item&gt;394&lt;/item&gt;&lt;item&gt;468&lt;/item&gt;&lt;item&gt;734&lt;/item&gt;&lt;/record-ids&gt;&lt;/item&gt;&lt;/Libraries&gt;"/>
  </w:docVars>
  <w:rsids>
    <w:rsidRoot w:val="00590D07"/>
    <w:rsid w:val="00011C8B"/>
    <w:rsid w:val="0002249F"/>
    <w:rsid w:val="000364A8"/>
    <w:rsid w:val="000456C3"/>
    <w:rsid w:val="000736B1"/>
    <w:rsid w:val="000A7B51"/>
    <w:rsid w:val="000C77E1"/>
    <w:rsid w:val="00101516"/>
    <w:rsid w:val="00102FB9"/>
    <w:rsid w:val="00107829"/>
    <w:rsid w:val="001A3FA6"/>
    <w:rsid w:val="001C6D8C"/>
    <w:rsid w:val="00210FEC"/>
    <w:rsid w:val="00232205"/>
    <w:rsid w:val="00251CFB"/>
    <w:rsid w:val="0025542D"/>
    <w:rsid w:val="002D2810"/>
    <w:rsid w:val="002E7119"/>
    <w:rsid w:val="00307860"/>
    <w:rsid w:val="00312332"/>
    <w:rsid w:val="00332845"/>
    <w:rsid w:val="003453CA"/>
    <w:rsid w:val="00381518"/>
    <w:rsid w:val="003927E1"/>
    <w:rsid w:val="003C7653"/>
    <w:rsid w:val="003D2431"/>
    <w:rsid w:val="004627FB"/>
    <w:rsid w:val="00484000"/>
    <w:rsid w:val="004E29B3"/>
    <w:rsid w:val="004E4F44"/>
    <w:rsid w:val="00512F6E"/>
    <w:rsid w:val="00590D07"/>
    <w:rsid w:val="005B323E"/>
    <w:rsid w:val="006A7FD6"/>
    <w:rsid w:val="006C4811"/>
    <w:rsid w:val="006E4868"/>
    <w:rsid w:val="006F6CC3"/>
    <w:rsid w:val="007447F1"/>
    <w:rsid w:val="00760EA6"/>
    <w:rsid w:val="00784D58"/>
    <w:rsid w:val="007967F6"/>
    <w:rsid w:val="007C1EE7"/>
    <w:rsid w:val="008A3409"/>
    <w:rsid w:val="008D6863"/>
    <w:rsid w:val="008D7B37"/>
    <w:rsid w:val="008E28D1"/>
    <w:rsid w:val="008E588D"/>
    <w:rsid w:val="008F7E39"/>
    <w:rsid w:val="00917DC7"/>
    <w:rsid w:val="00936D59"/>
    <w:rsid w:val="0095302A"/>
    <w:rsid w:val="009A287A"/>
    <w:rsid w:val="009D77F2"/>
    <w:rsid w:val="009F172C"/>
    <w:rsid w:val="00A42BBC"/>
    <w:rsid w:val="00A86132"/>
    <w:rsid w:val="00A932BB"/>
    <w:rsid w:val="00AA2422"/>
    <w:rsid w:val="00B21082"/>
    <w:rsid w:val="00B52A08"/>
    <w:rsid w:val="00B75974"/>
    <w:rsid w:val="00B86B75"/>
    <w:rsid w:val="00BC48D5"/>
    <w:rsid w:val="00C15F27"/>
    <w:rsid w:val="00C25DBD"/>
    <w:rsid w:val="00C36279"/>
    <w:rsid w:val="00D228CA"/>
    <w:rsid w:val="00D401A7"/>
    <w:rsid w:val="00D528FA"/>
    <w:rsid w:val="00D75168"/>
    <w:rsid w:val="00D8763F"/>
    <w:rsid w:val="00DB222D"/>
    <w:rsid w:val="00DF2D49"/>
    <w:rsid w:val="00E315A3"/>
    <w:rsid w:val="00E77EBD"/>
    <w:rsid w:val="00E849B9"/>
    <w:rsid w:val="00F01157"/>
    <w:rsid w:val="00F549C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20870"/>
  <w15:docId w15:val="{92527B67-7099-0340-942B-4D2AE16F7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1157"/>
    <w:pPr>
      <w:spacing w:after="0"/>
    </w:pPr>
    <w:rPr>
      <w:rFonts w:ascii="Times New Roman" w:eastAsia="Times New Roman" w:hAnsi="Times New Roman" w:cs="Times New Roman"/>
    </w:rPr>
  </w:style>
  <w:style w:type="paragraph" w:styleId="Heading1">
    <w:name w:val="heading 1"/>
    <w:basedOn w:val="Normal"/>
    <w:next w:val="BodyText"/>
    <w:uiPriority w:val="9"/>
    <w:qFormat/>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EndNoteBibliographyTitle">
    <w:name w:val="EndNote Bibliography Title"/>
    <w:basedOn w:val="Normal"/>
    <w:link w:val="EndNoteBibliographyTitleChar"/>
    <w:rsid w:val="000A7B51"/>
    <w:pPr>
      <w:jc w:val="center"/>
    </w:pPr>
    <w:rPr>
      <w:rFonts w:ascii="Cambria" w:hAnsi="Cambria"/>
    </w:rPr>
  </w:style>
  <w:style w:type="character" w:customStyle="1" w:styleId="EndNoteBibliographyTitleChar">
    <w:name w:val="EndNote Bibliography Title Char"/>
    <w:basedOn w:val="VerbatimChar"/>
    <w:link w:val="EndNoteBibliographyTitle"/>
    <w:rsid w:val="000A7B51"/>
    <w:rPr>
      <w:rFonts w:ascii="Cambria" w:eastAsia="Times New Roman" w:hAnsi="Cambria" w:cs="Times New Roman"/>
      <w:sz w:val="22"/>
    </w:rPr>
  </w:style>
  <w:style w:type="paragraph" w:customStyle="1" w:styleId="EndNoteBibliography">
    <w:name w:val="EndNote Bibliography"/>
    <w:basedOn w:val="Normal"/>
    <w:link w:val="EndNoteBibliographyChar"/>
    <w:rsid w:val="000A7B51"/>
    <w:rPr>
      <w:rFonts w:ascii="Cambria" w:hAnsi="Cambria"/>
    </w:rPr>
  </w:style>
  <w:style w:type="character" w:customStyle="1" w:styleId="EndNoteBibliographyChar">
    <w:name w:val="EndNote Bibliography Char"/>
    <w:basedOn w:val="VerbatimChar"/>
    <w:link w:val="EndNoteBibliography"/>
    <w:rsid w:val="000A7B51"/>
    <w:rPr>
      <w:rFonts w:ascii="Cambria" w:eastAsia="Times New Roman" w:hAnsi="Cambria" w:cs="Times New Roman"/>
      <w:sz w:val="22"/>
    </w:rPr>
  </w:style>
  <w:style w:type="character" w:styleId="CommentReference">
    <w:name w:val="annotation reference"/>
    <w:basedOn w:val="DefaultParagraphFont"/>
    <w:semiHidden/>
    <w:unhideWhenUsed/>
    <w:rsid w:val="00DF2D49"/>
    <w:rPr>
      <w:sz w:val="16"/>
      <w:szCs w:val="16"/>
    </w:rPr>
  </w:style>
  <w:style w:type="paragraph" w:styleId="CommentText">
    <w:name w:val="annotation text"/>
    <w:basedOn w:val="Normal"/>
    <w:link w:val="CommentTextChar"/>
    <w:semiHidden/>
    <w:unhideWhenUsed/>
    <w:rsid w:val="00DF2D49"/>
    <w:rPr>
      <w:sz w:val="20"/>
      <w:szCs w:val="20"/>
    </w:rPr>
  </w:style>
  <w:style w:type="character" w:customStyle="1" w:styleId="CommentTextChar">
    <w:name w:val="Comment Text Char"/>
    <w:basedOn w:val="DefaultParagraphFont"/>
    <w:link w:val="CommentText"/>
    <w:semiHidden/>
    <w:rsid w:val="00DF2D4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DF2D49"/>
    <w:rPr>
      <w:b/>
      <w:bCs/>
    </w:rPr>
  </w:style>
  <w:style w:type="character" w:customStyle="1" w:styleId="CommentSubjectChar">
    <w:name w:val="Comment Subject Char"/>
    <w:basedOn w:val="CommentTextChar"/>
    <w:link w:val="CommentSubject"/>
    <w:semiHidden/>
    <w:rsid w:val="00DF2D49"/>
    <w:rPr>
      <w:rFonts w:ascii="Times New Roman" w:eastAsia="Times New Roman" w:hAnsi="Times New Roman" w:cs="Times New Roman"/>
      <w:b/>
      <w:bCs/>
      <w:sz w:val="20"/>
      <w:szCs w:val="20"/>
    </w:rPr>
  </w:style>
  <w:style w:type="paragraph" w:styleId="BalloonText">
    <w:name w:val="Balloon Text"/>
    <w:basedOn w:val="Normal"/>
    <w:link w:val="BalloonTextChar"/>
    <w:semiHidden/>
    <w:unhideWhenUsed/>
    <w:rsid w:val="00DF2D49"/>
    <w:rPr>
      <w:sz w:val="18"/>
      <w:szCs w:val="18"/>
    </w:rPr>
  </w:style>
  <w:style w:type="character" w:customStyle="1" w:styleId="BalloonTextChar">
    <w:name w:val="Balloon Text Char"/>
    <w:basedOn w:val="DefaultParagraphFont"/>
    <w:link w:val="BalloonText"/>
    <w:semiHidden/>
    <w:rsid w:val="00DF2D49"/>
    <w:rPr>
      <w:rFonts w:ascii="Times New Roman" w:eastAsia="Times New Roman" w:hAnsi="Times New Roman" w:cs="Times New Roman"/>
      <w:sz w:val="18"/>
      <w:szCs w:val="18"/>
    </w:rPr>
  </w:style>
  <w:style w:type="paragraph" w:styleId="Header">
    <w:name w:val="header"/>
    <w:basedOn w:val="Normal"/>
    <w:link w:val="HeaderChar"/>
    <w:unhideWhenUsed/>
    <w:rsid w:val="00E849B9"/>
    <w:pPr>
      <w:tabs>
        <w:tab w:val="center" w:pos="4680"/>
        <w:tab w:val="right" w:pos="9360"/>
      </w:tabs>
    </w:pPr>
  </w:style>
  <w:style w:type="character" w:customStyle="1" w:styleId="HeaderChar">
    <w:name w:val="Header Char"/>
    <w:basedOn w:val="DefaultParagraphFont"/>
    <w:link w:val="Header"/>
    <w:rsid w:val="00E849B9"/>
    <w:rPr>
      <w:rFonts w:ascii="Times New Roman" w:eastAsia="Times New Roman" w:hAnsi="Times New Roman" w:cs="Times New Roman"/>
    </w:rPr>
  </w:style>
  <w:style w:type="paragraph" w:styleId="Footer">
    <w:name w:val="footer"/>
    <w:basedOn w:val="Normal"/>
    <w:link w:val="FooterChar"/>
    <w:unhideWhenUsed/>
    <w:rsid w:val="00E849B9"/>
    <w:pPr>
      <w:tabs>
        <w:tab w:val="center" w:pos="4680"/>
        <w:tab w:val="right" w:pos="9360"/>
      </w:tabs>
    </w:pPr>
  </w:style>
  <w:style w:type="character" w:customStyle="1" w:styleId="FooterChar">
    <w:name w:val="Footer Char"/>
    <w:basedOn w:val="DefaultParagraphFont"/>
    <w:link w:val="Footer"/>
    <w:rsid w:val="00E849B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259097">
      <w:bodyDiv w:val="1"/>
      <w:marLeft w:val="0"/>
      <w:marRight w:val="0"/>
      <w:marTop w:val="0"/>
      <w:marBottom w:val="0"/>
      <w:divBdr>
        <w:top w:val="none" w:sz="0" w:space="0" w:color="auto"/>
        <w:left w:val="none" w:sz="0" w:space="0" w:color="auto"/>
        <w:bottom w:val="none" w:sz="0" w:space="0" w:color="auto"/>
        <w:right w:val="none" w:sz="0" w:space="0" w:color="auto"/>
      </w:divBdr>
    </w:div>
    <w:div w:id="158272455">
      <w:bodyDiv w:val="1"/>
      <w:marLeft w:val="0"/>
      <w:marRight w:val="0"/>
      <w:marTop w:val="0"/>
      <w:marBottom w:val="0"/>
      <w:divBdr>
        <w:top w:val="none" w:sz="0" w:space="0" w:color="auto"/>
        <w:left w:val="none" w:sz="0" w:space="0" w:color="auto"/>
        <w:bottom w:val="none" w:sz="0" w:space="0" w:color="auto"/>
        <w:right w:val="none" w:sz="0" w:space="0" w:color="auto"/>
      </w:divBdr>
    </w:div>
    <w:div w:id="226301410">
      <w:bodyDiv w:val="1"/>
      <w:marLeft w:val="0"/>
      <w:marRight w:val="0"/>
      <w:marTop w:val="0"/>
      <w:marBottom w:val="0"/>
      <w:divBdr>
        <w:top w:val="none" w:sz="0" w:space="0" w:color="auto"/>
        <w:left w:val="none" w:sz="0" w:space="0" w:color="auto"/>
        <w:bottom w:val="none" w:sz="0" w:space="0" w:color="auto"/>
        <w:right w:val="none" w:sz="0" w:space="0" w:color="auto"/>
      </w:divBdr>
    </w:div>
    <w:div w:id="680201676">
      <w:bodyDiv w:val="1"/>
      <w:marLeft w:val="0"/>
      <w:marRight w:val="0"/>
      <w:marTop w:val="0"/>
      <w:marBottom w:val="0"/>
      <w:divBdr>
        <w:top w:val="none" w:sz="0" w:space="0" w:color="auto"/>
        <w:left w:val="none" w:sz="0" w:space="0" w:color="auto"/>
        <w:bottom w:val="none" w:sz="0" w:space="0" w:color="auto"/>
        <w:right w:val="none" w:sz="0" w:space="0" w:color="auto"/>
      </w:divBdr>
    </w:div>
    <w:div w:id="680736544">
      <w:bodyDiv w:val="1"/>
      <w:marLeft w:val="0"/>
      <w:marRight w:val="0"/>
      <w:marTop w:val="0"/>
      <w:marBottom w:val="0"/>
      <w:divBdr>
        <w:top w:val="none" w:sz="0" w:space="0" w:color="auto"/>
        <w:left w:val="none" w:sz="0" w:space="0" w:color="auto"/>
        <w:bottom w:val="none" w:sz="0" w:space="0" w:color="auto"/>
        <w:right w:val="none" w:sz="0" w:space="0" w:color="auto"/>
      </w:divBdr>
    </w:div>
    <w:div w:id="756287500">
      <w:bodyDiv w:val="1"/>
      <w:marLeft w:val="0"/>
      <w:marRight w:val="0"/>
      <w:marTop w:val="0"/>
      <w:marBottom w:val="0"/>
      <w:divBdr>
        <w:top w:val="none" w:sz="0" w:space="0" w:color="auto"/>
        <w:left w:val="none" w:sz="0" w:space="0" w:color="auto"/>
        <w:bottom w:val="none" w:sz="0" w:space="0" w:color="auto"/>
        <w:right w:val="none" w:sz="0" w:space="0" w:color="auto"/>
      </w:divBdr>
    </w:div>
    <w:div w:id="816919979">
      <w:bodyDiv w:val="1"/>
      <w:marLeft w:val="0"/>
      <w:marRight w:val="0"/>
      <w:marTop w:val="0"/>
      <w:marBottom w:val="0"/>
      <w:divBdr>
        <w:top w:val="none" w:sz="0" w:space="0" w:color="auto"/>
        <w:left w:val="none" w:sz="0" w:space="0" w:color="auto"/>
        <w:bottom w:val="none" w:sz="0" w:space="0" w:color="auto"/>
        <w:right w:val="none" w:sz="0" w:space="0" w:color="auto"/>
      </w:divBdr>
    </w:div>
    <w:div w:id="1056319997">
      <w:bodyDiv w:val="1"/>
      <w:marLeft w:val="0"/>
      <w:marRight w:val="0"/>
      <w:marTop w:val="0"/>
      <w:marBottom w:val="0"/>
      <w:divBdr>
        <w:top w:val="none" w:sz="0" w:space="0" w:color="auto"/>
        <w:left w:val="none" w:sz="0" w:space="0" w:color="auto"/>
        <w:bottom w:val="none" w:sz="0" w:space="0" w:color="auto"/>
        <w:right w:val="none" w:sz="0" w:space="0" w:color="auto"/>
      </w:divBdr>
    </w:div>
    <w:div w:id="1090008070">
      <w:bodyDiv w:val="1"/>
      <w:marLeft w:val="0"/>
      <w:marRight w:val="0"/>
      <w:marTop w:val="0"/>
      <w:marBottom w:val="0"/>
      <w:divBdr>
        <w:top w:val="none" w:sz="0" w:space="0" w:color="auto"/>
        <w:left w:val="none" w:sz="0" w:space="0" w:color="auto"/>
        <w:bottom w:val="none" w:sz="0" w:space="0" w:color="auto"/>
        <w:right w:val="none" w:sz="0" w:space="0" w:color="auto"/>
      </w:divBdr>
    </w:div>
    <w:div w:id="1163275822">
      <w:bodyDiv w:val="1"/>
      <w:marLeft w:val="0"/>
      <w:marRight w:val="0"/>
      <w:marTop w:val="0"/>
      <w:marBottom w:val="0"/>
      <w:divBdr>
        <w:top w:val="none" w:sz="0" w:space="0" w:color="auto"/>
        <w:left w:val="none" w:sz="0" w:space="0" w:color="auto"/>
        <w:bottom w:val="none" w:sz="0" w:space="0" w:color="auto"/>
        <w:right w:val="none" w:sz="0" w:space="0" w:color="auto"/>
      </w:divBdr>
    </w:div>
    <w:div w:id="1286738834">
      <w:bodyDiv w:val="1"/>
      <w:marLeft w:val="0"/>
      <w:marRight w:val="0"/>
      <w:marTop w:val="0"/>
      <w:marBottom w:val="0"/>
      <w:divBdr>
        <w:top w:val="none" w:sz="0" w:space="0" w:color="auto"/>
        <w:left w:val="none" w:sz="0" w:space="0" w:color="auto"/>
        <w:bottom w:val="none" w:sz="0" w:space="0" w:color="auto"/>
        <w:right w:val="none" w:sz="0" w:space="0" w:color="auto"/>
      </w:divBdr>
    </w:div>
    <w:div w:id="1376933370">
      <w:bodyDiv w:val="1"/>
      <w:marLeft w:val="0"/>
      <w:marRight w:val="0"/>
      <w:marTop w:val="0"/>
      <w:marBottom w:val="0"/>
      <w:divBdr>
        <w:top w:val="none" w:sz="0" w:space="0" w:color="auto"/>
        <w:left w:val="none" w:sz="0" w:space="0" w:color="auto"/>
        <w:bottom w:val="none" w:sz="0" w:space="0" w:color="auto"/>
        <w:right w:val="none" w:sz="0" w:space="0" w:color="auto"/>
      </w:divBdr>
    </w:div>
    <w:div w:id="1391072559">
      <w:bodyDiv w:val="1"/>
      <w:marLeft w:val="0"/>
      <w:marRight w:val="0"/>
      <w:marTop w:val="0"/>
      <w:marBottom w:val="0"/>
      <w:divBdr>
        <w:top w:val="none" w:sz="0" w:space="0" w:color="auto"/>
        <w:left w:val="none" w:sz="0" w:space="0" w:color="auto"/>
        <w:bottom w:val="none" w:sz="0" w:space="0" w:color="auto"/>
        <w:right w:val="none" w:sz="0" w:space="0" w:color="auto"/>
      </w:divBdr>
    </w:div>
    <w:div w:id="1427774544">
      <w:bodyDiv w:val="1"/>
      <w:marLeft w:val="0"/>
      <w:marRight w:val="0"/>
      <w:marTop w:val="0"/>
      <w:marBottom w:val="0"/>
      <w:divBdr>
        <w:top w:val="none" w:sz="0" w:space="0" w:color="auto"/>
        <w:left w:val="none" w:sz="0" w:space="0" w:color="auto"/>
        <w:bottom w:val="none" w:sz="0" w:space="0" w:color="auto"/>
        <w:right w:val="none" w:sz="0" w:space="0" w:color="auto"/>
      </w:divBdr>
    </w:div>
    <w:div w:id="1507020735">
      <w:bodyDiv w:val="1"/>
      <w:marLeft w:val="0"/>
      <w:marRight w:val="0"/>
      <w:marTop w:val="0"/>
      <w:marBottom w:val="0"/>
      <w:divBdr>
        <w:top w:val="none" w:sz="0" w:space="0" w:color="auto"/>
        <w:left w:val="none" w:sz="0" w:space="0" w:color="auto"/>
        <w:bottom w:val="none" w:sz="0" w:space="0" w:color="auto"/>
        <w:right w:val="none" w:sz="0" w:space="0" w:color="auto"/>
      </w:divBdr>
    </w:div>
    <w:div w:id="1513837630">
      <w:bodyDiv w:val="1"/>
      <w:marLeft w:val="0"/>
      <w:marRight w:val="0"/>
      <w:marTop w:val="0"/>
      <w:marBottom w:val="0"/>
      <w:divBdr>
        <w:top w:val="none" w:sz="0" w:space="0" w:color="auto"/>
        <w:left w:val="none" w:sz="0" w:space="0" w:color="auto"/>
        <w:bottom w:val="none" w:sz="0" w:space="0" w:color="auto"/>
        <w:right w:val="none" w:sz="0" w:space="0" w:color="auto"/>
      </w:divBdr>
    </w:div>
    <w:div w:id="1550267828">
      <w:bodyDiv w:val="1"/>
      <w:marLeft w:val="0"/>
      <w:marRight w:val="0"/>
      <w:marTop w:val="0"/>
      <w:marBottom w:val="0"/>
      <w:divBdr>
        <w:top w:val="none" w:sz="0" w:space="0" w:color="auto"/>
        <w:left w:val="none" w:sz="0" w:space="0" w:color="auto"/>
        <w:bottom w:val="none" w:sz="0" w:space="0" w:color="auto"/>
        <w:right w:val="none" w:sz="0" w:space="0" w:color="auto"/>
      </w:divBdr>
    </w:div>
    <w:div w:id="1557008438">
      <w:bodyDiv w:val="1"/>
      <w:marLeft w:val="0"/>
      <w:marRight w:val="0"/>
      <w:marTop w:val="0"/>
      <w:marBottom w:val="0"/>
      <w:divBdr>
        <w:top w:val="none" w:sz="0" w:space="0" w:color="auto"/>
        <w:left w:val="none" w:sz="0" w:space="0" w:color="auto"/>
        <w:bottom w:val="none" w:sz="0" w:space="0" w:color="auto"/>
        <w:right w:val="none" w:sz="0" w:space="0" w:color="auto"/>
      </w:divBdr>
    </w:div>
    <w:div w:id="1765757467">
      <w:bodyDiv w:val="1"/>
      <w:marLeft w:val="0"/>
      <w:marRight w:val="0"/>
      <w:marTop w:val="0"/>
      <w:marBottom w:val="0"/>
      <w:divBdr>
        <w:top w:val="none" w:sz="0" w:space="0" w:color="auto"/>
        <w:left w:val="none" w:sz="0" w:space="0" w:color="auto"/>
        <w:bottom w:val="none" w:sz="0" w:space="0" w:color="auto"/>
        <w:right w:val="none" w:sz="0" w:space="0" w:color="auto"/>
      </w:divBdr>
    </w:div>
    <w:div w:id="1937591307">
      <w:bodyDiv w:val="1"/>
      <w:marLeft w:val="0"/>
      <w:marRight w:val="0"/>
      <w:marTop w:val="0"/>
      <w:marBottom w:val="0"/>
      <w:divBdr>
        <w:top w:val="none" w:sz="0" w:space="0" w:color="auto"/>
        <w:left w:val="none" w:sz="0" w:space="0" w:color="auto"/>
        <w:bottom w:val="none" w:sz="0" w:space="0" w:color="auto"/>
        <w:right w:val="none" w:sz="0" w:space="0" w:color="auto"/>
      </w:divBdr>
    </w:div>
    <w:div w:id="1954626185">
      <w:bodyDiv w:val="1"/>
      <w:marLeft w:val="0"/>
      <w:marRight w:val="0"/>
      <w:marTop w:val="0"/>
      <w:marBottom w:val="0"/>
      <w:divBdr>
        <w:top w:val="none" w:sz="0" w:space="0" w:color="auto"/>
        <w:left w:val="none" w:sz="0" w:space="0" w:color="auto"/>
        <w:bottom w:val="none" w:sz="0" w:space="0" w:color="auto"/>
        <w:right w:val="none" w:sz="0" w:space="0" w:color="auto"/>
      </w:divBdr>
    </w:div>
    <w:div w:id="1980718163">
      <w:bodyDiv w:val="1"/>
      <w:marLeft w:val="0"/>
      <w:marRight w:val="0"/>
      <w:marTop w:val="0"/>
      <w:marBottom w:val="0"/>
      <w:divBdr>
        <w:top w:val="none" w:sz="0" w:space="0" w:color="auto"/>
        <w:left w:val="none" w:sz="0" w:space="0" w:color="auto"/>
        <w:bottom w:val="none" w:sz="0" w:space="0" w:color="auto"/>
        <w:right w:val="none" w:sz="0" w:space="0" w:color="auto"/>
      </w:divBdr>
    </w:div>
    <w:div w:id="1983075106">
      <w:bodyDiv w:val="1"/>
      <w:marLeft w:val="0"/>
      <w:marRight w:val="0"/>
      <w:marTop w:val="0"/>
      <w:marBottom w:val="0"/>
      <w:divBdr>
        <w:top w:val="none" w:sz="0" w:space="0" w:color="auto"/>
        <w:left w:val="none" w:sz="0" w:space="0" w:color="auto"/>
        <w:bottom w:val="none" w:sz="0" w:space="0" w:color="auto"/>
        <w:right w:val="none" w:sz="0" w:space="0" w:color="auto"/>
      </w:divBdr>
    </w:div>
    <w:div w:id="2052336585">
      <w:bodyDiv w:val="1"/>
      <w:marLeft w:val="0"/>
      <w:marRight w:val="0"/>
      <w:marTop w:val="0"/>
      <w:marBottom w:val="0"/>
      <w:divBdr>
        <w:top w:val="none" w:sz="0" w:space="0" w:color="auto"/>
        <w:left w:val="none" w:sz="0" w:space="0" w:color="auto"/>
        <w:bottom w:val="none" w:sz="0" w:space="0" w:color="auto"/>
        <w:right w:val="none" w:sz="0" w:space="0" w:color="auto"/>
      </w:divBdr>
    </w:div>
    <w:div w:id="205666067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328</TotalTime>
  <Pages>23</Pages>
  <Words>4649</Words>
  <Characters>26503</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Host-parasite-clocks</vt:lpstr>
    </vt:vector>
  </TitlesOfParts>
  <Company/>
  <LinksUpToDate>false</LinksUpToDate>
  <CharactersWithSpaces>31090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Host-parasite-clocks</dc:title>
  <dc:creator>Biplabendu Das</dc:creator>
  <cp:lastModifiedBy>Charissa De Bekker</cp:lastModifiedBy>
  <cp:revision>44</cp:revision>
  <dcterms:created xsi:type="dcterms:W3CDTF">2021-10-14T20:40:00Z</dcterms:created>
  <dcterms:modified xsi:type="dcterms:W3CDTF">2021-10-18T17:44:00Z</dcterms:modified>
</cp:coreProperties>
</file>